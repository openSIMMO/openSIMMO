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85FE00" w14:textId="6C4CA8A2" w:rsidR="0074094D" w:rsidRPr="006F5CB9" w:rsidRDefault="0074094D" w:rsidP="006F5CB9">
      <w:pPr>
        <w:pStyle w:val="Titel"/>
        <w:jc w:val="both"/>
        <w:rPr>
          <w:ins w:id="0" w:author="Benedict Diederich" w:date="2022-05-25T17:31:00Z"/>
          <w:rFonts w:ascii="Roboto Condensed" w:hAnsi="Roboto Condensed"/>
          <w:rPrChange w:id="1" w:author="Benedict Diederich" w:date="2022-05-25T17:33:00Z">
            <w:rPr>
              <w:ins w:id="2" w:author="Benedict Diederich" w:date="2022-05-25T17:31:00Z"/>
            </w:rPr>
          </w:rPrChange>
        </w:rPr>
        <w:pPrChange w:id="3" w:author="Benedict Diederich" w:date="2022-05-25T17:33:00Z">
          <w:pPr>
            <w:pStyle w:val="Titel"/>
          </w:pPr>
        </w:pPrChange>
      </w:pPr>
      <w:ins w:id="4" w:author="Benedict Diederich" w:date="2022-05-25T17:30:00Z">
        <w:r w:rsidRPr="006F5CB9">
          <w:rPr>
            <w:rFonts w:ascii="Roboto Condensed" w:hAnsi="Roboto Condensed"/>
            <w:rPrChange w:id="5" w:author="Benedict Diederich" w:date="2022-05-25T17:33:00Z">
              <w:rPr/>
            </w:rPrChange>
          </w:rPr>
          <w:t>Abschlussbericht für ZIM Projekt „SIMMO“</w:t>
        </w:r>
      </w:ins>
      <w:ins w:id="6" w:author="Benedict Diederich" w:date="2022-05-25T17:31:00Z">
        <w:r w:rsidR="006F5CB9" w:rsidRPr="006F5CB9">
          <w:rPr>
            <w:rFonts w:ascii="Roboto Condensed" w:hAnsi="Roboto Condensed"/>
            <w:rPrChange w:id="7" w:author="Benedict Diederich" w:date="2022-05-25T17:33:00Z">
              <w:rPr/>
            </w:rPrChange>
          </w:rPr>
          <w:t xml:space="preserve"> (</w:t>
        </w:r>
        <w:r w:rsidR="006F5CB9" w:rsidRPr="006F5CB9">
          <w:rPr>
            <w:rFonts w:ascii="Roboto Condensed" w:hAnsi="Roboto Condensed"/>
            <w:rPrChange w:id="8" w:author="Benedict Diederich" w:date="2022-05-25T17:33:00Z">
              <w:rPr/>
            </w:rPrChange>
          </w:rPr>
          <w:t>ZF4006820DF9</w:t>
        </w:r>
        <w:r w:rsidR="006F5CB9" w:rsidRPr="006F5CB9">
          <w:rPr>
            <w:rFonts w:ascii="Roboto Condensed" w:hAnsi="Roboto Condensed"/>
            <w:rPrChange w:id="9" w:author="Benedict Diederich" w:date="2022-05-25T17:33:00Z">
              <w:rPr/>
            </w:rPrChange>
          </w:rPr>
          <w:t>)</w:t>
        </w:r>
      </w:ins>
    </w:p>
    <w:p w14:paraId="4B1B7D84" w14:textId="15AAA9CC" w:rsidR="0074094D" w:rsidRPr="006F5CB9" w:rsidRDefault="006F5CB9" w:rsidP="006F5CB9">
      <w:pPr>
        <w:pStyle w:val="Untertitel"/>
        <w:jc w:val="both"/>
        <w:rPr>
          <w:ins w:id="10" w:author="Benedict Diederich" w:date="2022-05-25T17:30:00Z"/>
          <w:rFonts w:ascii="Roboto Condensed" w:hAnsi="Roboto Condensed"/>
          <w:rPrChange w:id="11" w:author="Benedict Diederich" w:date="2022-05-25T17:33:00Z">
            <w:rPr>
              <w:ins w:id="12" w:author="Benedict Diederich" w:date="2022-05-25T17:30:00Z"/>
              <w:sz w:val="28"/>
              <w:szCs w:val="28"/>
            </w:rPr>
          </w:rPrChange>
        </w:rPr>
        <w:pPrChange w:id="13" w:author="Benedict Diederich" w:date="2022-05-25T17:33:00Z">
          <w:pPr>
            <w:pStyle w:val="berschrift1"/>
          </w:pPr>
        </w:pPrChange>
      </w:pPr>
      <w:ins w:id="14" w:author="Benedict Diederich" w:date="2022-05-25T17:33:00Z">
        <w:r w:rsidRPr="006F5CB9">
          <w:rPr>
            <w:rFonts w:ascii="Roboto Condensed" w:hAnsi="Roboto Condensed"/>
            <w:rPrChange w:id="15" w:author="Benedict Diederich" w:date="2022-05-25T17:33:00Z">
              <w:rPr>
                <w:rFonts w:asciiTheme="minorHAnsi" w:hAnsiTheme="minorHAnsi"/>
              </w:rPr>
            </w:rPrChange>
          </w:rPr>
          <w:t>Strukturierte Beleuchtungs-Mikroskopie (</w:t>
        </w:r>
        <w:r w:rsidRPr="006F5CB9">
          <w:rPr>
            <w:rFonts w:ascii="Roboto Condensed" w:hAnsi="Roboto Condensed"/>
            <w:rPrChange w:id="16" w:author="Benedict Diederich" w:date="2022-05-25T17:33:00Z">
              <w:rPr>
                <w:rFonts w:ascii="Times New Roman" w:hAnsi="Times New Roman"/>
                <w:u w:val="single"/>
              </w:rPr>
            </w:rPrChange>
          </w:rPr>
          <w:t>SIM</w:t>
        </w:r>
        <w:r w:rsidRPr="006F5CB9">
          <w:rPr>
            <w:rFonts w:ascii="Roboto Condensed" w:hAnsi="Roboto Condensed"/>
            <w:rPrChange w:id="17" w:author="Benedict Diederich" w:date="2022-05-25T17:33:00Z">
              <w:rPr>
                <w:rFonts w:asciiTheme="minorHAnsi" w:hAnsiTheme="minorHAnsi"/>
              </w:rPr>
            </w:rPrChange>
          </w:rPr>
          <w:t xml:space="preserve">) </w:t>
        </w:r>
        <w:r w:rsidRPr="006F5CB9">
          <w:rPr>
            <w:rFonts w:ascii="Roboto Condensed" w:hAnsi="Roboto Condensed"/>
            <w:rPrChange w:id="18" w:author="Benedict Diederich" w:date="2022-05-25T17:33:00Z">
              <w:rPr>
                <w:rFonts w:ascii="Times New Roman" w:hAnsi="Times New Roman"/>
                <w:u w:val="single"/>
              </w:rPr>
            </w:rPrChange>
          </w:rPr>
          <w:t>Mo</w:t>
        </w:r>
        <w:r w:rsidRPr="006F5CB9">
          <w:rPr>
            <w:rFonts w:ascii="Roboto Condensed" w:hAnsi="Roboto Condensed"/>
            <w:rPrChange w:id="19" w:author="Benedict Diederich" w:date="2022-05-25T17:33:00Z">
              <w:rPr>
                <w:rFonts w:asciiTheme="minorHAnsi" w:hAnsiTheme="minorHAnsi"/>
              </w:rPr>
            </w:rPrChange>
          </w:rPr>
          <w:t>dul für die flexible Ankopplung an inverse Mikroskope - SIMMO</w:t>
        </w:r>
      </w:ins>
    </w:p>
    <w:p w14:paraId="2CC1100E" w14:textId="4708BBBE" w:rsidR="0068228E" w:rsidRPr="006F5CB9" w:rsidDel="0074094D" w:rsidRDefault="0074094D" w:rsidP="006F5CB9">
      <w:pPr>
        <w:pStyle w:val="Untertitel"/>
        <w:jc w:val="right"/>
        <w:rPr>
          <w:del w:id="20" w:author="Benedict Diederich" w:date="2022-05-25T17:30:00Z"/>
          <w:rFonts w:ascii="Roboto Condensed" w:hAnsi="Roboto Condensed"/>
          <w:i/>
          <w:iCs/>
          <w:rPrChange w:id="21" w:author="Benedict Diederich" w:date="2022-05-25T17:33:00Z">
            <w:rPr>
              <w:del w:id="22" w:author="Benedict Diederich" w:date="2022-05-25T17:30:00Z"/>
            </w:rPr>
          </w:rPrChange>
        </w:rPr>
        <w:pPrChange w:id="23" w:author="Benedict Diederich" w:date="2022-05-25T17:33:00Z">
          <w:pPr>
            <w:pStyle w:val="berschrift1"/>
          </w:pPr>
        </w:pPrChange>
      </w:pPr>
      <w:ins w:id="24" w:author="Benedict Diederich" w:date="2022-05-25T17:30:00Z">
        <w:r w:rsidRPr="006F5CB9">
          <w:rPr>
            <w:rFonts w:ascii="Roboto Condensed" w:hAnsi="Roboto Condensed"/>
            <w:i/>
            <w:iCs/>
            <w:rPrChange w:id="25" w:author="Benedict Diederich" w:date="2022-05-25T17:33:00Z">
              <w:rPr/>
            </w:rPrChange>
          </w:rPr>
          <w:t xml:space="preserve">Benedict Diederich, Haoran Wang, Jena </w:t>
        </w:r>
      </w:ins>
      <w:ins w:id="26" w:author="Benedict Diederich" w:date="2022-05-25T17:31:00Z">
        <w:r w:rsidRPr="006F5CB9">
          <w:rPr>
            <w:rFonts w:ascii="Roboto Condensed" w:hAnsi="Roboto Condensed"/>
            <w:i/>
            <w:iCs/>
            <w:rPrChange w:id="27" w:author="Benedict Diederich" w:date="2022-05-25T17:33:00Z">
              <w:rPr/>
            </w:rPrChange>
          </w:rPr>
          <w:t>24.05.2022</w:t>
        </w:r>
      </w:ins>
      <w:del w:id="28" w:author="Benedict Diederich" w:date="2022-05-25T17:30:00Z">
        <w:r w:rsidR="0068228E" w:rsidRPr="006F5CB9" w:rsidDel="0074094D">
          <w:rPr>
            <w:rFonts w:ascii="Roboto Condensed" w:hAnsi="Roboto Condensed"/>
            <w:i/>
            <w:iCs/>
            <w:rPrChange w:id="29" w:author="Benedict Diederich" w:date="2022-05-25T17:33:00Z">
              <w:rPr/>
            </w:rPrChange>
          </w:rPr>
          <w:delText xml:space="preserve">Zusammenfassung </w:delText>
        </w:r>
      </w:del>
    </w:p>
    <w:p w14:paraId="03786766" w14:textId="77777777" w:rsidR="0068228E" w:rsidRPr="006F5CB9" w:rsidRDefault="0068228E" w:rsidP="006F5CB9">
      <w:pPr>
        <w:pStyle w:val="Untertitel"/>
        <w:jc w:val="right"/>
        <w:rPr>
          <w:rFonts w:ascii="Roboto Condensed" w:hAnsi="Roboto Condensed"/>
          <w:i/>
          <w:iCs/>
          <w:rPrChange w:id="30" w:author="Benedict Diederich" w:date="2022-05-25T17:33:00Z">
            <w:rPr>
              <w:sz w:val="22"/>
              <w:szCs w:val="22"/>
            </w:rPr>
          </w:rPrChange>
        </w:rPr>
        <w:pPrChange w:id="31" w:author="Benedict Diederich" w:date="2022-05-25T17:33:00Z">
          <w:pPr/>
        </w:pPrChange>
      </w:pPr>
    </w:p>
    <w:p w14:paraId="09DC1DB4" w14:textId="77777777" w:rsidR="006F5CB9" w:rsidRDefault="006F5CB9" w:rsidP="006F5CB9">
      <w:pPr>
        <w:jc w:val="both"/>
        <w:rPr>
          <w:ins w:id="32" w:author="Benedict Diederich" w:date="2022-05-25T17:33:00Z"/>
          <w:rFonts w:ascii="Roboto Condensed" w:hAnsi="Roboto Condensed"/>
          <w:sz w:val="22"/>
          <w:szCs w:val="22"/>
        </w:rPr>
      </w:pPr>
    </w:p>
    <w:p w14:paraId="07D555F8" w14:textId="77777777" w:rsidR="006F5CB9" w:rsidRDefault="006F5CB9" w:rsidP="006F5CB9">
      <w:pPr>
        <w:jc w:val="both"/>
        <w:rPr>
          <w:ins w:id="33" w:author="Benedict Diederich" w:date="2022-05-25T17:33:00Z"/>
          <w:rFonts w:ascii="Roboto Condensed" w:hAnsi="Roboto Condensed"/>
          <w:sz w:val="22"/>
          <w:szCs w:val="22"/>
        </w:rPr>
      </w:pPr>
    </w:p>
    <w:p w14:paraId="1AC931DF" w14:textId="77777777" w:rsidR="006F5CB9" w:rsidRDefault="006F5CB9" w:rsidP="006F5CB9">
      <w:pPr>
        <w:pStyle w:val="berschrift1"/>
        <w:rPr>
          <w:ins w:id="34" w:author="Benedict Diederich" w:date="2022-05-25T17:34:00Z"/>
        </w:rPr>
        <w:pPrChange w:id="35" w:author="Benedict Diederich" w:date="2022-05-25T17:34:00Z">
          <w:pPr>
            <w:jc w:val="both"/>
          </w:pPr>
        </w:pPrChange>
      </w:pPr>
      <w:ins w:id="36" w:author="Benedict Diederich" w:date="2022-05-25T17:33:00Z">
        <w:r>
          <w:t>Zusa</w:t>
        </w:r>
      </w:ins>
      <w:ins w:id="37" w:author="Benedict Diederich" w:date="2022-05-25T17:34:00Z">
        <w:r>
          <w:t>mmenfassung</w:t>
        </w:r>
      </w:ins>
    </w:p>
    <w:p w14:paraId="4C1133A3" w14:textId="77777777" w:rsidR="006F5CB9" w:rsidRDefault="006F5CB9" w:rsidP="006F5CB9">
      <w:pPr>
        <w:jc w:val="both"/>
        <w:rPr>
          <w:ins w:id="38" w:author="Benedict Diederich" w:date="2022-05-25T17:34:00Z"/>
          <w:rFonts w:ascii="Roboto Condensed" w:hAnsi="Roboto Condensed"/>
          <w:sz w:val="22"/>
          <w:szCs w:val="22"/>
        </w:rPr>
      </w:pPr>
    </w:p>
    <w:p w14:paraId="49CC7387" w14:textId="36E80336" w:rsidR="00F91160" w:rsidRPr="006F5CB9" w:rsidRDefault="00F91160" w:rsidP="006F5CB9">
      <w:pPr>
        <w:jc w:val="both"/>
        <w:rPr>
          <w:rFonts w:ascii="Roboto Condensed" w:hAnsi="Roboto Condensed"/>
          <w:sz w:val="22"/>
          <w:szCs w:val="22"/>
          <w:rPrChange w:id="39" w:author="Benedict Diederich" w:date="2022-05-25T17:33:00Z">
            <w:rPr>
              <w:sz w:val="22"/>
              <w:szCs w:val="22"/>
            </w:rPr>
          </w:rPrChange>
        </w:rPr>
        <w:pPrChange w:id="40" w:author="Benedict Diederich" w:date="2022-05-25T17:33:00Z">
          <w:pPr/>
        </w:pPrChange>
      </w:pPr>
      <w:r w:rsidRPr="006F5CB9">
        <w:rPr>
          <w:rFonts w:ascii="Roboto Condensed" w:hAnsi="Roboto Condensed"/>
          <w:sz w:val="22"/>
          <w:szCs w:val="22"/>
          <w:rPrChange w:id="41" w:author="Benedict Diederich" w:date="2022-05-25T17:33:00Z">
            <w:rPr>
              <w:sz w:val="22"/>
              <w:szCs w:val="22"/>
            </w:rPr>
          </w:rPrChange>
        </w:rPr>
        <w:t>Das eigenständige SIM-Modul, welches mittels Rapid-</w:t>
      </w:r>
      <w:proofErr w:type="spellStart"/>
      <w:r w:rsidRPr="006F5CB9">
        <w:rPr>
          <w:rFonts w:ascii="Roboto Condensed" w:hAnsi="Roboto Condensed"/>
          <w:sz w:val="22"/>
          <w:szCs w:val="22"/>
          <w:rPrChange w:id="42" w:author="Benedict Diederich" w:date="2022-05-25T17:33:00Z">
            <w:rPr>
              <w:sz w:val="22"/>
              <w:szCs w:val="22"/>
            </w:rPr>
          </w:rPrChange>
        </w:rPr>
        <w:t>Prototyping</w:t>
      </w:r>
      <w:proofErr w:type="spellEnd"/>
      <w:r w:rsidRPr="006F5CB9">
        <w:rPr>
          <w:rFonts w:ascii="Roboto Condensed" w:hAnsi="Roboto Condensed"/>
          <w:sz w:val="22"/>
          <w:szCs w:val="22"/>
          <w:rPrChange w:id="43" w:author="Benedict Diederich" w:date="2022-05-25T17:33:00Z">
            <w:rPr>
              <w:sz w:val="22"/>
              <w:szCs w:val="22"/>
            </w:rPr>
          </w:rPrChange>
        </w:rPr>
        <w:t xml:space="preserve"> Verfahren (3D Druck, Laserschnitt) als Funktionsmuster derzeit charakterisiert wird, verfügt über zwei verschiedene Laserwellenlängen (488nm, 635nm) und erreicht in Zusammenspiel mit einer eigens </w:t>
      </w:r>
      <w:proofErr w:type="spellStart"/>
      <w:r w:rsidRPr="006F5CB9">
        <w:rPr>
          <w:rFonts w:ascii="Roboto Condensed" w:hAnsi="Roboto Condensed"/>
          <w:sz w:val="22"/>
          <w:szCs w:val="22"/>
          <w:rPrChange w:id="44" w:author="Benedict Diederich" w:date="2022-05-25T17:33:00Z">
            <w:rPr>
              <w:sz w:val="22"/>
              <w:szCs w:val="22"/>
            </w:rPr>
          </w:rPrChange>
        </w:rPr>
        <w:t>co</w:t>
      </w:r>
      <w:proofErr w:type="spellEnd"/>
      <w:r w:rsidRPr="006F5CB9">
        <w:rPr>
          <w:rFonts w:ascii="Roboto Condensed" w:hAnsi="Roboto Condensed"/>
          <w:sz w:val="22"/>
          <w:szCs w:val="22"/>
          <w:rPrChange w:id="45" w:author="Benedict Diederich" w:date="2022-05-25T17:33:00Z">
            <w:rPr>
              <w:sz w:val="22"/>
              <w:szCs w:val="22"/>
            </w:rPr>
          </w:rPrChange>
        </w:rPr>
        <w:t xml:space="preserve">-entwickelten quell-offenen GPU-gestützten Mikroskopie Control- und </w:t>
      </w:r>
      <w:proofErr w:type="spellStart"/>
      <w:r w:rsidRPr="006F5CB9">
        <w:rPr>
          <w:rFonts w:ascii="Roboto Condensed" w:hAnsi="Roboto Condensed"/>
          <w:sz w:val="22"/>
          <w:szCs w:val="22"/>
          <w:rPrChange w:id="46" w:author="Benedict Diederich" w:date="2022-05-25T17:33:00Z">
            <w:rPr>
              <w:sz w:val="22"/>
              <w:szCs w:val="22"/>
            </w:rPr>
          </w:rPrChange>
        </w:rPr>
        <w:t>Prozessierungssoftware</w:t>
      </w:r>
      <w:proofErr w:type="spellEnd"/>
      <w:r w:rsidRPr="006F5CB9">
        <w:rPr>
          <w:rFonts w:ascii="Roboto Condensed" w:hAnsi="Roboto Condensed"/>
          <w:sz w:val="22"/>
          <w:szCs w:val="22"/>
          <w:rPrChange w:id="47" w:author="Benedict Diederich" w:date="2022-05-25T17:33:00Z">
            <w:rPr>
              <w:sz w:val="22"/>
              <w:szCs w:val="22"/>
            </w:rPr>
          </w:rPrChange>
        </w:rPr>
        <w:t xml:space="preserve"> („</w:t>
      </w:r>
      <w:proofErr w:type="spellStart"/>
      <w:r w:rsidRPr="006F5CB9">
        <w:rPr>
          <w:rFonts w:ascii="Roboto Condensed" w:hAnsi="Roboto Condensed"/>
          <w:sz w:val="22"/>
          <w:szCs w:val="22"/>
          <w:rPrChange w:id="48" w:author="Benedict Diederich" w:date="2022-05-25T17:33:00Z">
            <w:rPr>
              <w:sz w:val="22"/>
              <w:szCs w:val="22"/>
            </w:rPr>
          </w:rPrChange>
        </w:rPr>
        <w:t>ImSwitch</w:t>
      </w:r>
      <w:proofErr w:type="spellEnd"/>
      <w:r w:rsidRPr="006F5CB9">
        <w:rPr>
          <w:rFonts w:ascii="Roboto Condensed" w:hAnsi="Roboto Condensed"/>
          <w:sz w:val="22"/>
          <w:szCs w:val="22"/>
          <w:rPrChange w:id="49" w:author="Benedict Diederich" w:date="2022-05-25T17:33:00Z">
            <w:rPr>
              <w:sz w:val="22"/>
              <w:szCs w:val="22"/>
            </w:rPr>
          </w:rPrChange>
        </w:rPr>
        <w:t>“</w:t>
      </w:r>
      <w:r w:rsidR="00D85946" w:rsidRPr="006F5CB9">
        <w:rPr>
          <w:rFonts w:ascii="Roboto Condensed" w:hAnsi="Roboto Condensed"/>
          <w:sz w:val="22"/>
          <w:szCs w:val="22"/>
          <w:rPrChange w:id="50" w:author="Benedict Diederich" w:date="2022-05-25T17:33:00Z">
            <w:rPr>
              <w:sz w:val="22"/>
              <w:szCs w:val="22"/>
            </w:rPr>
          </w:rPrChange>
        </w:rPr>
        <w:t>, Python</w:t>
      </w:r>
      <w:r w:rsidRPr="006F5CB9">
        <w:rPr>
          <w:rFonts w:ascii="Roboto Condensed" w:hAnsi="Roboto Condensed"/>
          <w:sz w:val="22"/>
          <w:szCs w:val="22"/>
          <w:rPrChange w:id="51" w:author="Benedict Diederich" w:date="2022-05-25T17:33:00Z">
            <w:rPr>
              <w:sz w:val="22"/>
              <w:szCs w:val="22"/>
            </w:rPr>
          </w:rPrChange>
        </w:rPr>
        <w:t>) eine finale Auflösung</w:t>
      </w:r>
      <w:ins w:id="52" w:author="Benedict Diederich" w:date="2022-05-25T17:34:00Z">
        <w:r w:rsidR="006F5CB9">
          <w:rPr>
            <w:rFonts w:ascii="Roboto Condensed" w:hAnsi="Roboto Condensed"/>
            <w:sz w:val="22"/>
            <w:szCs w:val="22"/>
          </w:rPr>
          <w:t>ssteigerung</w:t>
        </w:r>
      </w:ins>
      <w:r w:rsidRPr="006F5CB9">
        <w:rPr>
          <w:rFonts w:ascii="Roboto Condensed" w:hAnsi="Roboto Condensed"/>
          <w:sz w:val="22"/>
          <w:szCs w:val="22"/>
          <w:rPrChange w:id="53" w:author="Benedict Diederich" w:date="2022-05-25T17:33:00Z">
            <w:rPr>
              <w:sz w:val="22"/>
              <w:szCs w:val="22"/>
            </w:rPr>
          </w:rPrChange>
        </w:rPr>
        <w:t xml:space="preserve"> von ca. 1.75x </w:t>
      </w:r>
      <w:ins w:id="54" w:author="Benedict Diederich" w:date="2022-05-25T17:35:00Z">
        <w:r w:rsidR="006F5CB9">
          <w:rPr>
            <w:rFonts w:ascii="Roboto Condensed" w:hAnsi="Roboto Condensed"/>
            <w:sz w:val="22"/>
            <w:szCs w:val="22"/>
          </w:rPr>
          <w:t xml:space="preserve">gegenüber der klassischen Weitfeldmikroskopie </w:t>
        </w:r>
      </w:ins>
      <w:r w:rsidRPr="006F5CB9">
        <w:rPr>
          <w:rFonts w:ascii="Roboto Condensed" w:hAnsi="Roboto Condensed"/>
          <w:sz w:val="22"/>
          <w:szCs w:val="22"/>
          <w:rPrChange w:id="55" w:author="Benedict Diederich" w:date="2022-05-25T17:33:00Z">
            <w:rPr>
              <w:sz w:val="22"/>
              <w:szCs w:val="22"/>
            </w:rPr>
          </w:rPrChange>
        </w:rPr>
        <w:t>bei einem Gesichtsfeld von 500x500µm</w:t>
      </w:r>
      <w:del w:id="56" w:author="Benedict Diederich" w:date="2022-05-25T17:35:00Z">
        <w:r w:rsidRPr="006F5CB9" w:rsidDel="006F5CB9">
          <w:rPr>
            <w:rFonts w:ascii="Roboto Condensed" w:hAnsi="Roboto Condensed"/>
            <w:sz w:val="22"/>
            <w:szCs w:val="22"/>
            <w:vertAlign w:val="superscript"/>
            <w:rPrChange w:id="57" w:author="Benedict Diederich" w:date="2022-05-25T17:35:00Z">
              <w:rPr>
                <w:sz w:val="22"/>
                <w:szCs w:val="22"/>
              </w:rPr>
            </w:rPrChange>
          </w:rPr>
          <w:delText>^</w:delText>
        </w:r>
      </w:del>
      <w:r w:rsidRPr="006F5CB9">
        <w:rPr>
          <w:rFonts w:ascii="Roboto Condensed" w:hAnsi="Roboto Condensed"/>
          <w:sz w:val="22"/>
          <w:szCs w:val="22"/>
          <w:vertAlign w:val="superscript"/>
          <w:rPrChange w:id="58" w:author="Benedict Diederich" w:date="2022-05-25T17:35:00Z">
            <w:rPr>
              <w:sz w:val="22"/>
              <w:szCs w:val="22"/>
            </w:rPr>
          </w:rPrChange>
        </w:rPr>
        <w:t>2</w:t>
      </w:r>
      <w:r w:rsidR="00DD7F9A" w:rsidRPr="006F5CB9">
        <w:rPr>
          <w:rFonts w:ascii="Roboto Condensed" w:hAnsi="Roboto Condensed"/>
          <w:sz w:val="22"/>
          <w:szCs w:val="22"/>
          <w:rPrChange w:id="59" w:author="Benedict Diederich" w:date="2022-05-25T17:33:00Z">
            <w:rPr>
              <w:sz w:val="22"/>
              <w:szCs w:val="22"/>
            </w:rPr>
          </w:rPrChange>
        </w:rPr>
        <w:t>. Bei der Entwicklung des Funktionsmusters wurde, neben dem Preis der verwendeten Komponenten, ein großer Wert auf die Einfachheit eines Nachbaus seitens PCO gelegt, sodass eine effiziente wirtschaftliche Verwertung des Prototyps möglich ist. Die benutzerfreundliche Software übernimmt sowohl die Synchronisation zwischen Kamera und mustererzeugendem Element (DMD), als auch eine automatische Kalibrierung und finale Prozessierung der Daten. Eine erste Charakterisierung hinsichtlich der rekonstruierten Bildqualität von der neuen von PCO entwickelten rausch</w:t>
      </w:r>
      <w:ins w:id="60" w:author="Benedict Diederich" w:date="2022-05-25T17:35:00Z">
        <w:r w:rsidR="006F5CB9">
          <w:rPr>
            <w:rFonts w:ascii="Roboto Condensed" w:hAnsi="Roboto Condensed"/>
            <w:sz w:val="22"/>
            <w:szCs w:val="22"/>
          </w:rPr>
          <w:t xml:space="preserve">kalibrierten </w:t>
        </w:r>
      </w:ins>
      <w:del w:id="61" w:author="Benedict Diederich" w:date="2022-05-25T17:35:00Z">
        <w:r w:rsidR="00DD7F9A" w:rsidRPr="006F5CB9" w:rsidDel="006F5CB9">
          <w:rPr>
            <w:rFonts w:ascii="Roboto Condensed" w:hAnsi="Roboto Condensed"/>
            <w:sz w:val="22"/>
            <w:szCs w:val="22"/>
            <w:rPrChange w:id="62" w:author="Benedict Diederich" w:date="2022-05-25T17:33:00Z">
              <w:rPr>
                <w:sz w:val="22"/>
                <w:szCs w:val="22"/>
              </w:rPr>
            </w:rPrChange>
          </w:rPr>
          <w:delText xml:space="preserve">normierten </w:delText>
        </w:r>
      </w:del>
      <w:r w:rsidR="00DD7F9A" w:rsidRPr="006F5CB9">
        <w:rPr>
          <w:rFonts w:ascii="Roboto Condensed" w:hAnsi="Roboto Condensed"/>
          <w:sz w:val="22"/>
          <w:szCs w:val="22"/>
          <w:rPrChange w:id="63" w:author="Benedict Diederich" w:date="2022-05-25T17:33:00Z">
            <w:rPr>
              <w:sz w:val="22"/>
              <w:szCs w:val="22"/>
            </w:rPr>
          </w:rPrChange>
        </w:rPr>
        <w:t>Kompression der Bilddaten, lässt eine minimale B</w:t>
      </w:r>
      <w:r w:rsidR="004958E5" w:rsidRPr="006F5CB9">
        <w:rPr>
          <w:rFonts w:ascii="Roboto Condensed" w:hAnsi="Roboto Condensed"/>
          <w:sz w:val="22"/>
          <w:szCs w:val="22"/>
          <w:rPrChange w:id="64" w:author="Benedict Diederich" w:date="2022-05-25T17:33:00Z">
            <w:rPr>
              <w:sz w:val="22"/>
              <w:szCs w:val="22"/>
            </w:rPr>
          </w:rPrChange>
        </w:rPr>
        <w:t xml:space="preserve">eeinträchtigung der optischen Auflösung vermuten. Vorteilhaft hierbei </w:t>
      </w:r>
      <w:r w:rsidR="00D85946" w:rsidRPr="006F5CB9">
        <w:rPr>
          <w:rFonts w:ascii="Roboto Condensed" w:hAnsi="Roboto Condensed"/>
          <w:sz w:val="22"/>
          <w:szCs w:val="22"/>
          <w:rPrChange w:id="65" w:author="Benedict Diederich" w:date="2022-05-25T17:33:00Z">
            <w:rPr>
              <w:sz w:val="22"/>
              <w:szCs w:val="22"/>
            </w:rPr>
          </w:rPrChange>
        </w:rPr>
        <w:t>ist</w:t>
      </w:r>
      <w:r w:rsidR="004958E5" w:rsidRPr="006F5CB9">
        <w:rPr>
          <w:rFonts w:ascii="Roboto Condensed" w:hAnsi="Roboto Condensed"/>
          <w:sz w:val="22"/>
          <w:szCs w:val="22"/>
          <w:rPrChange w:id="66" w:author="Benedict Diederich" w:date="2022-05-25T17:33:00Z">
            <w:rPr>
              <w:sz w:val="22"/>
              <w:szCs w:val="22"/>
            </w:rPr>
          </w:rPrChange>
        </w:rPr>
        <w:t xml:space="preserve"> </w:t>
      </w:r>
      <w:ins w:id="67" w:author="Benedict Diederich" w:date="2022-05-25T17:36:00Z">
        <w:r w:rsidR="006F5CB9">
          <w:rPr>
            <w:rFonts w:ascii="Roboto Condensed" w:hAnsi="Roboto Condensed"/>
            <w:sz w:val="22"/>
            <w:szCs w:val="22"/>
          </w:rPr>
          <w:t xml:space="preserve">jedoch </w:t>
        </w:r>
      </w:ins>
      <w:r w:rsidR="004958E5" w:rsidRPr="006F5CB9">
        <w:rPr>
          <w:rFonts w:ascii="Roboto Condensed" w:hAnsi="Roboto Condensed"/>
          <w:sz w:val="22"/>
          <w:szCs w:val="22"/>
          <w:rPrChange w:id="68" w:author="Benedict Diederich" w:date="2022-05-25T17:33:00Z">
            <w:rPr>
              <w:sz w:val="22"/>
              <w:szCs w:val="22"/>
            </w:rPr>
          </w:rPrChange>
        </w:rPr>
        <w:t xml:space="preserve">eine erhöhte Geschwindigkeit bei der Bildgebung. </w:t>
      </w:r>
    </w:p>
    <w:p w14:paraId="3C3C5569" w14:textId="1E559647" w:rsidR="00D85946" w:rsidRPr="006F5CB9" w:rsidRDefault="00D85946" w:rsidP="006F5CB9">
      <w:pPr>
        <w:jc w:val="both"/>
        <w:rPr>
          <w:rFonts w:ascii="Roboto Condensed" w:hAnsi="Roboto Condensed"/>
          <w:sz w:val="22"/>
          <w:szCs w:val="22"/>
          <w:rPrChange w:id="69" w:author="Benedict Diederich" w:date="2022-05-25T17:33:00Z">
            <w:rPr>
              <w:sz w:val="22"/>
              <w:szCs w:val="22"/>
            </w:rPr>
          </w:rPrChange>
        </w:rPr>
        <w:pPrChange w:id="70" w:author="Benedict Diederich" w:date="2022-05-25T17:33:00Z">
          <w:pPr/>
        </w:pPrChange>
      </w:pPr>
    </w:p>
    <w:p w14:paraId="58FB953B" w14:textId="03D77694" w:rsidR="00D85946" w:rsidRPr="006F5CB9" w:rsidRDefault="00D85946" w:rsidP="006F5CB9">
      <w:pPr>
        <w:pBdr>
          <w:bottom w:val="single" w:sz="6" w:space="1" w:color="auto"/>
        </w:pBdr>
        <w:jc w:val="both"/>
        <w:rPr>
          <w:rFonts w:ascii="Roboto Condensed" w:hAnsi="Roboto Condensed"/>
          <w:sz w:val="22"/>
          <w:szCs w:val="22"/>
          <w:rPrChange w:id="71" w:author="Benedict Diederich" w:date="2022-05-25T17:33:00Z">
            <w:rPr>
              <w:sz w:val="22"/>
              <w:szCs w:val="22"/>
            </w:rPr>
          </w:rPrChange>
        </w:rPr>
        <w:pPrChange w:id="72" w:author="Benedict Diederich" w:date="2022-05-25T17:33:00Z">
          <w:pPr>
            <w:pBdr>
              <w:bottom w:val="single" w:sz="6" w:space="1" w:color="auto"/>
            </w:pBdr>
          </w:pPr>
        </w:pPrChange>
      </w:pPr>
      <w:r w:rsidRPr="006F5CB9">
        <w:rPr>
          <w:rFonts w:ascii="Roboto Condensed" w:hAnsi="Roboto Condensed"/>
          <w:sz w:val="22"/>
          <w:szCs w:val="22"/>
          <w:rPrChange w:id="73" w:author="Benedict Diederich" w:date="2022-05-25T17:33:00Z">
            <w:rPr>
              <w:sz w:val="22"/>
              <w:szCs w:val="22"/>
            </w:rPr>
          </w:rPrChange>
        </w:rPr>
        <w:t>Im Zentrum des vom ZI</w:t>
      </w:r>
      <w:ins w:id="74" w:author="Benedict Diederich" w:date="2022-05-25T17:36:00Z">
        <w:r w:rsidR="006F5CB9">
          <w:rPr>
            <w:rFonts w:ascii="Roboto Condensed" w:hAnsi="Roboto Condensed"/>
            <w:sz w:val="22"/>
            <w:szCs w:val="22"/>
          </w:rPr>
          <w:t>M</w:t>
        </w:r>
      </w:ins>
      <w:del w:id="75" w:author="Benedict Diederich" w:date="2022-05-25T17:36:00Z">
        <w:r w:rsidRPr="006F5CB9" w:rsidDel="006F5CB9">
          <w:rPr>
            <w:rFonts w:ascii="Roboto Condensed" w:hAnsi="Roboto Condensed"/>
            <w:sz w:val="22"/>
            <w:szCs w:val="22"/>
            <w:rPrChange w:id="76" w:author="Benedict Diederich" w:date="2022-05-25T17:33:00Z">
              <w:rPr>
                <w:sz w:val="22"/>
                <w:szCs w:val="22"/>
              </w:rPr>
            </w:rPrChange>
          </w:rPr>
          <w:delText>F</w:delText>
        </w:r>
      </w:del>
      <w:r w:rsidRPr="006F5CB9">
        <w:rPr>
          <w:rFonts w:ascii="Roboto Condensed" w:hAnsi="Roboto Condensed"/>
          <w:sz w:val="22"/>
          <w:szCs w:val="22"/>
          <w:rPrChange w:id="77" w:author="Benedict Diederich" w:date="2022-05-25T17:33:00Z">
            <w:rPr>
              <w:sz w:val="22"/>
              <w:szCs w:val="22"/>
            </w:rPr>
          </w:rPrChange>
        </w:rPr>
        <w:t xml:space="preserve">-geförderten Projekts „SIMMO“, welches gemeinschaftlich von der Firma PCO und dem Forschungsinstitut Leibniz-IPHT Jena erfolgreich bearbeitet wurde, stand die Entwicklung, der Aufbau, die Evaluation und Verwertung eines dedizierten Mikroskopie Moduls, welches eine einfache optische Hochauflösung ermöglicht.  </w:t>
      </w:r>
    </w:p>
    <w:p w14:paraId="3E029FFE" w14:textId="77777777" w:rsidR="003129D7" w:rsidRPr="006F5CB9" w:rsidRDefault="003129D7" w:rsidP="006F5CB9">
      <w:pPr>
        <w:pStyle w:val="Default"/>
        <w:jc w:val="both"/>
        <w:rPr>
          <w:rFonts w:ascii="Roboto Condensed" w:hAnsi="Roboto Condensed"/>
          <w:sz w:val="22"/>
          <w:szCs w:val="22"/>
          <w:rPrChange w:id="78" w:author="Benedict Diederich" w:date="2022-05-25T17:33:00Z">
            <w:rPr>
              <w:sz w:val="22"/>
              <w:szCs w:val="22"/>
            </w:rPr>
          </w:rPrChange>
        </w:rPr>
        <w:pPrChange w:id="79" w:author="Benedict Diederich" w:date="2022-05-25T17:33:00Z">
          <w:pPr>
            <w:pStyle w:val="Default"/>
          </w:pPr>
        </w:pPrChange>
      </w:pPr>
    </w:p>
    <w:p w14:paraId="743E4768" w14:textId="3AA0A260" w:rsidR="00EA4793" w:rsidRPr="006F5CB9" w:rsidRDefault="00EA4793" w:rsidP="006F5CB9">
      <w:pPr>
        <w:pStyle w:val="Default"/>
        <w:jc w:val="both"/>
        <w:rPr>
          <w:rFonts w:ascii="Roboto Condensed" w:hAnsi="Roboto Condensed"/>
          <w:sz w:val="22"/>
          <w:szCs w:val="22"/>
          <w:rPrChange w:id="80" w:author="Benedict Diederich" w:date="2022-05-25T17:33:00Z">
            <w:rPr>
              <w:sz w:val="22"/>
              <w:szCs w:val="22"/>
            </w:rPr>
          </w:rPrChange>
        </w:rPr>
        <w:pPrChange w:id="81" w:author="Benedict Diederich" w:date="2022-05-25T17:33:00Z">
          <w:pPr>
            <w:pStyle w:val="Default"/>
          </w:pPr>
        </w:pPrChange>
      </w:pPr>
      <w:r w:rsidRPr="006F5CB9">
        <w:rPr>
          <w:rFonts w:ascii="Roboto Condensed" w:hAnsi="Roboto Condensed"/>
          <w:sz w:val="22"/>
          <w:szCs w:val="22"/>
          <w:rPrChange w:id="82" w:author="Benedict Diederich" w:date="2022-05-25T17:33:00Z">
            <w:rPr>
              <w:sz w:val="22"/>
              <w:szCs w:val="22"/>
            </w:rPr>
          </w:rPrChange>
        </w:rPr>
        <w:t>Folgende Eigenschaften der zu entwickelnden Methodik w</w:t>
      </w:r>
      <w:r w:rsidR="003129D7" w:rsidRPr="006F5CB9">
        <w:rPr>
          <w:rFonts w:ascii="Roboto Condensed" w:hAnsi="Roboto Condensed"/>
          <w:sz w:val="22"/>
          <w:szCs w:val="22"/>
          <w:rPrChange w:id="83" w:author="Benedict Diederich" w:date="2022-05-25T17:33:00Z">
            <w:rPr>
              <w:sz w:val="22"/>
              <w:szCs w:val="22"/>
            </w:rPr>
          </w:rPrChange>
        </w:rPr>
        <w:t>u</w:t>
      </w:r>
      <w:r w:rsidRPr="006F5CB9">
        <w:rPr>
          <w:rFonts w:ascii="Roboto Condensed" w:hAnsi="Roboto Condensed"/>
          <w:sz w:val="22"/>
          <w:szCs w:val="22"/>
          <w:rPrChange w:id="84" w:author="Benedict Diederich" w:date="2022-05-25T17:33:00Z">
            <w:rPr>
              <w:sz w:val="22"/>
              <w:szCs w:val="22"/>
            </w:rPr>
          </w:rPrChange>
        </w:rPr>
        <w:t>rden dabei angestrebt</w:t>
      </w:r>
      <w:ins w:id="85" w:author="Benedict Diederich" w:date="2022-05-25T17:36:00Z">
        <w:r w:rsidR="007950D4">
          <w:rPr>
            <w:rFonts w:ascii="Roboto Condensed" w:hAnsi="Roboto Condensed"/>
            <w:sz w:val="22"/>
            <w:szCs w:val="22"/>
          </w:rPr>
          <w:t xml:space="preserve"> und bearbeitet</w:t>
        </w:r>
      </w:ins>
      <w:r w:rsidRPr="006F5CB9">
        <w:rPr>
          <w:rFonts w:ascii="Roboto Condensed" w:hAnsi="Roboto Condensed"/>
          <w:sz w:val="22"/>
          <w:szCs w:val="22"/>
          <w:rPrChange w:id="86" w:author="Benedict Diederich" w:date="2022-05-25T17:33:00Z">
            <w:rPr>
              <w:sz w:val="22"/>
              <w:szCs w:val="22"/>
            </w:rPr>
          </w:rPrChange>
        </w:rPr>
        <w:t xml:space="preserve">: </w:t>
      </w:r>
    </w:p>
    <w:p w14:paraId="14465140" w14:textId="4EAB734B" w:rsidR="00EA4793" w:rsidRPr="006F5CB9" w:rsidRDefault="00EA4793" w:rsidP="007950D4">
      <w:pPr>
        <w:pStyle w:val="Default"/>
        <w:numPr>
          <w:ilvl w:val="0"/>
          <w:numId w:val="4"/>
        </w:numPr>
        <w:spacing w:after="55"/>
        <w:jc w:val="both"/>
        <w:rPr>
          <w:rFonts w:ascii="Roboto Condensed" w:hAnsi="Roboto Condensed"/>
          <w:sz w:val="22"/>
          <w:szCs w:val="22"/>
          <w:rPrChange w:id="87" w:author="Benedict Diederich" w:date="2022-05-25T17:33:00Z">
            <w:rPr>
              <w:sz w:val="22"/>
              <w:szCs w:val="22"/>
            </w:rPr>
          </w:rPrChange>
        </w:rPr>
        <w:pPrChange w:id="88" w:author="Benedict Diederich" w:date="2022-05-25T17:37:00Z">
          <w:pPr>
            <w:pStyle w:val="Default"/>
            <w:spacing w:after="55"/>
          </w:pPr>
        </w:pPrChange>
      </w:pPr>
      <w:del w:id="89" w:author="Benedict Diederich" w:date="2022-05-25T17:37:00Z">
        <w:r w:rsidRPr="006F5CB9" w:rsidDel="007950D4">
          <w:rPr>
            <w:rFonts w:ascii="Roboto Condensed" w:hAnsi="Roboto Condensed"/>
            <w:sz w:val="22"/>
            <w:szCs w:val="22"/>
            <w:rPrChange w:id="90" w:author="Benedict Diederich" w:date="2022-05-25T17:33:00Z">
              <w:rPr>
                <w:sz w:val="22"/>
                <w:szCs w:val="22"/>
              </w:rPr>
            </w:rPrChange>
          </w:rPr>
          <w:delText xml:space="preserve">1. </w:delText>
        </w:r>
      </w:del>
      <w:r w:rsidRPr="006F5CB9">
        <w:rPr>
          <w:rFonts w:ascii="Roboto Condensed" w:hAnsi="Roboto Condensed"/>
          <w:sz w:val="22"/>
          <w:szCs w:val="22"/>
          <w:rPrChange w:id="91" w:author="Benedict Diederich" w:date="2022-05-25T17:33:00Z">
            <w:rPr>
              <w:sz w:val="22"/>
              <w:szCs w:val="22"/>
            </w:rPr>
          </w:rPrChange>
        </w:rPr>
        <w:t xml:space="preserve">Innovative Kernelemente des SIM basieren auf preiswerten </w:t>
      </w:r>
      <w:proofErr w:type="spellStart"/>
      <w:r w:rsidRPr="006F5CB9">
        <w:rPr>
          <w:rFonts w:ascii="Roboto Condensed" w:hAnsi="Roboto Condensed"/>
          <w:sz w:val="22"/>
          <w:szCs w:val="22"/>
          <w:rPrChange w:id="92" w:author="Benedict Diederich" w:date="2022-05-25T17:33:00Z">
            <w:rPr>
              <w:sz w:val="22"/>
              <w:szCs w:val="22"/>
            </w:rPr>
          </w:rPrChange>
        </w:rPr>
        <w:t>DMD‘s</w:t>
      </w:r>
      <w:proofErr w:type="spellEnd"/>
      <w:r w:rsidRPr="006F5CB9">
        <w:rPr>
          <w:rFonts w:ascii="Roboto Condensed" w:hAnsi="Roboto Condensed"/>
          <w:sz w:val="22"/>
          <w:szCs w:val="22"/>
          <w:rPrChange w:id="93" w:author="Benedict Diederich" w:date="2022-05-25T17:33:00Z">
            <w:rPr>
              <w:sz w:val="22"/>
              <w:szCs w:val="22"/>
            </w:rPr>
          </w:rPrChange>
        </w:rPr>
        <w:t xml:space="preserve"> und Lichtquellen. </w:t>
      </w:r>
    </w:p>
    <w:p w14:paraId="68A7D073" w14:textId="7C76E2CC" w:rsidR="00EA4793" w:rsidRPr="006F5CB9" w:rsidRDefault="00EA4793" w:rsidP="007950D4">
      <w:pPr>
        <w:pStyle w:val="Default"/>
        <w:numPr>
          <w:ilvl w:val="0"/>
          <w:numId w:val="4"/>
        </w:numPr>
        <w:spacing w:after="55"/>
        <w:jc w:val="both"/>
        <w:rPr>
          <w:rFonts w:ascii="Roboto Condensed" w:hAnsi="Roboto Condensed"/>
          <w:sz w:val="22"/>
          <w:szCs w:val="22"/>
          <w:rPrChange w:id="94" w:author="Benedict Diederich" w:date="2022-05-25T17:33:00Z">
            <w:rPr>
              <w:sz w:val="22"/>
              <w:szCs w:val="22"/>
            </w:rPr>
          </w:rPrChange>
        </w:rPr>
        <w:pPrChange w:id="95" w:author="Benedict Diederich" w:date="2022-05-25T17:37:00Z">
          <w:pPr>
            <w:pStyle w:val="Default"/>
            <w:spacing w:after="55"/>
          </w:pPr>
        </w:pPrChange>
      </w:pPr>
      <w:del w:id="96" w:author="Benedict Diederich" w:date="2022-05-25T17:37:00Z">
        <w:r w:rsidRPr="006F5CB9" w:rsidDel="007950D4">
          <w:rPr>
            <w:rFonts w:ascii="Roboto Condensed" w:hAnsi="Roboto Condensed"/>
            <w:sz w:val="22"/>
            <w:szCs w:val="22"/>
            <w:rPrChange w:id="97" w:author="Benedict Diederich" w:date="2022-05-25T17:33:00Z">
              <w:rPr>
                <w:sz w:val="22"/>
                <w:szCs w:val="22"/>
              </w:rPr>
            </w:rPrChange>
          </w:rPr>
          <w:delText xml:space="preserve">2. </w:delText>
        </w:r>
      </w:del>
      <w:r w:rsidRPr="006F5CB9">
        <w:rPr>
          <w:rFonts w:ascii="Roboto Condensed" w:hAnsi="Roboto Condensed"/>
          <w:sz w:val="22"/>
          <w:szCs w:val="22"/>
          <w:rPrChange w:id="98" w:author="Benedict Diederich" w:date="2022-05-25T17:33:00Z">
            <w:rPr>
              <w:sz w:val="22"/>
              <w:szCs w:val="22"/>
            </w:rPr>
          </w:rPrChange>
        </w:rPr>
        <w:t xml:space="preserve">Erhöhung des Auflösungsvermögens gegenüber Abbe - auflösungsbegrenzten Mikroskopie Verfahren um den Faktor </w:t>
      </w:r>
      <w:ins w:id="99" w:author="Benedict Diederich" w:date="2022-05-25T17:37:00Z">
        <w:r w:rsidR="007950D4">
          <w:rPr>
            <w:rFonts w:ascii="Roboto Condensed" w:hAnsi="Roboto Condensed"/>
            <w:sz w:val="22"/>
            <w:szCs w:val="22"/>
          </w:rPr>
          <w:t>~</w:t>
        </w:r>
      </w:ins>
      <w:r w:rsidRPr="006F5CB9">
        <w:rPr>
          <w:rFonts w:ascii="Roboto Condensed" w:hAnsi="Roboto Condensed"/>
          <w:sz w:val="22"/>
          <w:szCs w:val="22"/>
          <w:rPrChange w:id="100" w:author="Benedict Diederich" w:date="2022-05-25T17:33:00Z">
            <w:rPr>
              <w:sz w:val="22"/>
              <w:szCs w:val="22"/>
            </w:rPr>
          </w:rPrChange>
        </w:rPr>
        <w:t xml:space="preserve">1.8. </w:t>
      </w:r>
    </w:p>
    <w:p w14:paraId="08F4C191" w14:textId="7701ECDE" w:rsidR="00EA4793" w:rsidRPr="006F5CB9" w:rsidRDefault="00EA4793" w:rsidP="007950D4">
      <w:pPr>
        <w:pStyle w:val="Default"/>
        <w:numPr>
          <w:ilvl w:val="0"/>
          <w:numId w:val="4"/>
        </w:numPr>
        <w:spacing w:after="55"/>
        <w:jc w:val="both"/>
        <w:rPr>
          <w:rFonts w:ascii="Roboto Condensed" w:hAnsi="Roboto Condensed"/>
          <w:sz w:val="22"/>
          <w:szCs w:val="22"/>
          <w:rPrChange w:id="101" w:author="Benedict Diederich" w:date="2022-05-25T17:33:00Z">
            <w:rPr>
              <w:sz w:val="22"/>
              <w:szCs w:val="22"/>
            </w:rPr>
          </w:rPrChange>
        </w:rPr>
        <w:pPrChange w:id="102" w:author="Benedict Diederich" w:date="2022-05-25T17:37:00Z">
          <w:pPr>
            <w:pStyle w:val="Default"/>
            <w:spacing w:after="55"/>
          </w:pPr>
        </w:pPrChange>
      </w:pPr>
      <w:del w:id="103" w:author="Benedict Diederich" w:date="2022-05-25T17:37:00Z">
        <w:r w:rsidRPr="006F5CB9" w:rsidDel="007950D4">
          <w:rPr>
            <w:rFonts w:ascii="Roboto Condensed" w:hAnsi="Roboto Condensed"/>
            <w:sz w:val="22"/>
            <w:szCs w:val="22"/>
            <w:rPrChange w:id="104" w:author="Benedict Diederich" w:date="2022-05-25T17:33:00Z">
              <w:rPr>
                <w:sz w:val="22"/>
                <w:szCs w:val="22"/>
              </w:rPr>
            </w:rPrChange>
          </w:rPr>
          <w:delText xml:space="preserve">3. </w:delText>
        </w:r>
      </w:del>
      <w:r w:rsidRPr="006F5CB9">
        <w:rPr>
          <w:rFonts w:ascii="Roboto Condensed" w:hAnsi="Roboto Condensed"/>
          <w:sz w:val="22"/>
          <w:szCs w:val="22"/>
          <w:rPrChange w:id="105" w:author="Benedict Diederich" w:date="2022-05-25T17:33:00Z">
            <w:rPr>
              <w:sz w:val="22"/>
              <w:szCs w:val="22"/>
            </w:rPr>
          </w:rPrChange>
        </w:rPr>
        <w:t xml:space="preserve">kompaktes Design des SIM Modules. </w:t>
      </w:r>
    </w:p>
    <w:p w14:paraId="30B29FD5" w14:textId="1FE8F7C9" w:rsidR="00EA4793" w:rsidRPr="006F5CB9" w:rsidRDefault="00EA4793" w:rsidP="007950D4">
      <w:pPr>
        <w:pStyle w:val="Default"/>
        <w:numPr>
          <w:ilvl w:val="0"/>
          <w:numId w:val="4"/>
        </w:numPr>
        <w:spacing w:after="55"/>
        <w:jc w:val="both"/>
        <w:rPr>
          <w:rFonts w:ascii="Roboto Condensed" w:hAnsi="Roboto Condensed"/>
          <w:sz w:val="22"/>
          <w:szCs w:val="22"/>
          <w:rPrChange w:id="106" w:author="Benedict Diederich" w:date="2022-05-25T17:33:00Z">
            <w:rPr>
              <w:sz w:val="22"/>
              <w:szCs w:val="22"/>
            </w:rPr>
          </w:rPrChange>
        </w:rPr>
        <w:pPrChange w:id="107" w:author="Benedict Diederich" w:date="2022-05-25T17:37:00Z">
          <w:pPr>
            <w:pStyle w:val="Default"/>
            <w:spacing w:after="55"/>
          </w:pPr>
        </w:pPrChange>
      </w:pPr>
      <w:del w:id="108" w:author="Benedict Diederich" w:date="2022-05-25T17:37:00Z">
        <w:r w:rsidRPr="006F5CB9" w:rsidDel="007950D4">
          <w:rPr>
            <w:rFonts w:ascii="Roboto Condensed" w:hAnsi="Roboto Condensed"/>
            <w:sz w:val="22"/>
            <w:szCs w:val="22"/>
            <w:rPrChange w:id="109" w:author="Benedict Diederich" w:date="2022-05-25T17:33:00Z">
              <w:rPr>
                <w:sz w:val="22"/>
                <w:szCs w:val="22"/>
              </w:rPr>
            </w:rPrChange>
          </w:rPr>
          <w:delText xml:space="preserve">4. </w:delText>
        </w:r>
      </w:del>
      <w:r w:rsidRPr="006F5CB9">
        <w:rPr>
          <w:rFonts w:ascii="Roboto Condensed" w:hAnsi="Roboto Condensed"/>
          <w:sz w:val="22"/>
          <w:szCs w:val="22"/>
          <w:rPrChange w:id="110" w:author="Benedict Diederich" w:date="2022-05-25T17:33:00Z">
            <w:rPr>
              <w:sz w:val="22"/>
              <w:szCs w:val="22"/>
            </w:rPr>
          </w:rPrChange>
        </w:rPr>
        <w:t xml:space="preserve">Untersuchung und Erstellung einer universellen, flexibel anzupassenden </w:t>
      </w:r>
      <w:proofErr w:type="spellStart"/>
      <w:r w:rsidRPr="006F5CB9">
        <w:rPr>
          <w:rFonts w:ascii="Roboto Condensed" w:hAnsi="Roboto Condensed"/>
          <w:sz w:val="22"/>
          <w:szCs w:val="22"/>
          <w:rPrChange w:id="111" w:author="Benedict Diederich" w:date="2022-05-25T17:33:00Z">
            <w:rPr>
              <w:sz w:val="22"/>
              <w:szCs w:val="22"/>
            </w:rPr>
          </w:rPrChange>
        </w:rPr>
        <w:t>opto</w:t>
      </w:r>
      <w:proofErr w:type="spellEnd"/>
      <w:r w:rsidRPr="006F5CB9">
        <w:rPr>
          <w:rFonts w:ascii="Roboto Condensed" w:hAnsi="Roboto Condensed"/>
          <w:sz w:val="22"/>
          <w:szCs w:val="22"/>
          <w:rPrChange w:id="112" w:author="Benedict Diederich" w:date="2022-05-25T17:33:00Z">
            <w:rPr>
              <w:sz w:val="22"/>
              <w:szCs w:val="22"/>
            </w:rPr>
          </w:rPrChange>
        </w:rPr>
        <w:t xml:space="preserve">-mechanischen Kopplung des SIM-Lichts in die Stative der verschiedenen Mikroskop-Hersteller. </w:t>
      </w:r>
    </w:p>
    <w:p w14:paraId="4FAA8525" w14:textId="4776ACAA" w:rsidR="00EA4793" w:rsidRPr="006F5CB9" w:rsidRDefault="00EA4793" w:rsidP="007950D4">
      <w:pPr>
        <w:pStyle w:val="Default"/>
        <w:numPr>
          <w:ilvl w:val="0"/>
          <w:numId w:val="4"/>
        </w:numPr>
        <w:spacing w:after="55"/>
        <w:jc w:val="both"/>
        <w:rPr>
          <w:rFonts w:ascii="Roboto Condensed" w:hAnsi="Roboto Condensed"/>
          <w:sz w:val="22"/>
          <w:szCs w:val="22"/>
          <w:rPrChange w:id="113" w:author="Benedict Diederich" w:date="2022-05-25T17:33:00Z">
            <w:rPr>
              <w:sz w:val="22"/>
              <w:szCs w:val="22"/>
            </w:rPr>
          </w:rPrChange>
        </w:rPr>
        <w:pPrChange w:id="114" w:author="Benedict Diederich" w:date="2022-05-25T17:37:00Z">
          <w:pPr>
            <w:pStyle w:val="Default"/>
            <w:spacing w:after="55"/>
          </w:pPr>
        </w:pPrChange>
      </w:pPr>
      <w:del w:id="115" w:author="Benedict Diederich" w:date="2022-05-25T17:37:00Z">
        <w:r w:rsidRPr="006F5CB9" w:rsidDel="007950D4">
          <w:rPr>
            <w:rFonts w:ascii="Roboto Condensed" w:hAnsi="Roboto Condensed"/>
            <w:sz w:val="22"/>
            <w:szCs w:val="22"/>
            <w:rPrChange w:id="116" w:author="Benedict Diederich" w:date="2022-05-25T17:33:00Z">
              <w:rPr>
                <w:sz w:val="22"/>
                <w:szCs w:val="22"/>
              </w:rPr>
            </w:rPrChange>
          </w:rPr>
          <w:delText xml:space="preserve">5. </w:delText>
        </w:r>
      </w:del>
      <w:r w:rsidRPr="006F5CB9">
        <w:rPr>
          <w:rFonts w:ascii="Roboto Condensed" w:hAnsi="Roboto Condensed"/>
          <w:sz w:val="22"/>
          <w:szCs w:val="22"/>
          <w:rPrChange w:id="117" w:author="Benedict Diederich" w:date="2022-05-25T17:33:00Z">
            <w:rPr>
              <w:sz w:val="22"/>
              <w:szCs w:val="22"/>
            </w:rPr>
          </w:rPrChange>
        </w:rPr>
        <w:t xml:space="preserve">Einsatz eines neuartigen, schnellen, hochauflösenden (10 </w:t>
      </w:r>
      <w:proofErr w:type="spellStart"/>
      <w:r w:rsidRPr="006F5CB9">
        <w:rPr>
          <w:rFonts w:ascii="Roboto Condensed" w:hAnsi="Roboto Condensed"/>
          <w:sz w:val="22"/>
          <w:szCs w:val="22"/>
          <w:rPrChange w:id="118" w:author="Benedict Diederich" w:date="2022-05-25T17:33:00Z">
            <w:rPr>
              <w:sz w:val="22"/>
              <w:szCs w:val="22"/>
            </w:rPr>
          </w:rPrChange>
        </w:rPr>
        <w:t>MPixel</w:t>
      </w:r>
      <w:proofErr w:type="spellEnd"/>
      <w:r w:rsidRPr="006F5CB9">
        <w:rPr>
          <w:rFonts w:ascii="Roboto Condensed" w:hAnsi="Roboto Condensed"/>
          <w:sz w:val="22"/>
          <w:szCs w:val="22"/>
          <w:rPrChange w:id="119" w:author="Benedict Diederich" w:date="2022-05-25T17:33:00Z">
            <w:rPr>
              <w:sz w:val="22"/>
              <w:szCs w:val="22"/>
            </w:rPr>
          </w:rPrChange>
        </w:rPr>
        <w:t xml:space="preserve">) und rückwärtig beleuchteten </w:t>
      </w:r>
      <w:proofErr w:type="spellStart"/>
      <w:r w:rsidRPr="006F5CB9">
        <w:rPr>
          <w:rFonts w:ascii="Roboto Condensed" w:hAnsi="Roboto Condensed"/>
          <w:sz w:val="22"/>
          <w:szCs w:val="22"/>
          <w:rPrChange w:id="120" w:author="Benedict Diederich" w:date="2022-05-25T17:33:00Z">
            <w:rPr>
              <w:sz w:val="22"/>
              <w:szCs w:val="22"/>
            </w:rPr>
          </w:rPrChange>
        </w:rPr>
        <w:t>sCMOS</w:t>
      </w:r>
      <w:proofErr w:type="spellEnd"/>
      <w:r w:rsidRPr="006F5CB9">
        <w:rPr>
          <w:rFonts w:ascii="Roboto Condensed" w:hAnsi="Roboto Condensed"/>
          <w:sz w:val="22"/>
          <w:szCs w:val="22"/>
          <w:rPrChange w:id="121" w:author="Benedict Diederich" w:date="2022-05-25T17:33:00Z">
            <w:rPr>
              <w:sz w:val="22"/>
              <w:szCs w:val="22"/>
            </w:rPr>
          </w:rPrChange>
        </w:rPr>
        <w:t xml:space="preserve"> Bildsensors. </w:t>
      </w:r>
    </w:p>
    <w:p w14:paraId="5BC2C351" w14:textId="2ECADD03" w:rsidR="00EA4793" w:rsidRPr="006F5CB9" w:rsidRDefault="00EA4793" w:rsidP="007950D4">
      <w:pPr>
        <w:pStyle w:val="Default"/>
        <w:numPr>
          <w:ilvl w:val="0"/>
          <w:numId w:val="4"/>
        </w:numPr>
        <w:jc w:val="both"/>
        <w:rPr>
          <w:rFonts w:ascii="Roboto Condensed" w:hAnsi="Roboto Condensed" w:cs="Cambria"/>
          <w:rPrChange w:id="122" w:author="Benedict Diederich" w:date="2022-05-25T17:33:00Z">
            <w:rPr>
              <w:rFonts w:ascii="Cambria" w:hAnsi="Cambria" w:cs="Cambria"/>
            </w:rPr>
          </w:rPrChange>
        </w:rPr>
        <w:pPrChange w:id="123" w:author="Benedict Diederich" w:date="2022-05-25T17:37:00Z">
          <w:pPr>
            <w:pStyle w:val="Default"/>
          </w:pPr>
        </w:pPrChange>
      </w:pPr>
      <w:del w:id="124" w:author="Benedict Diederich" w:date="2022-05-25T17:37:00Z">
        <w:r w:rsidRPr="006F5CB9" w:rsidDel="007950D4">
          <w:rPr>
            <w:rFonts w:ascii="Roboto Condensed" w:hAnsi="Roboto Condensed"/>
            <w:sz w:val="22"/>
            <w:szCs w:val="22"/>
            <w:rPrChange w:id="125" w:author="Benedict Diederich" w:date="2022-05-25T17:33:00Z">
              <w:rPr>
                <w:sz w:val="22"/>
                <w:szCs w:val="22"/>
              </w:rPr>
            </w:rPrChange>
          </w:rPr>
          <w:delText xml:space="preserve">6. </w:delText>
        </w:r>
      </w:del>
      <w:r w:rsidRPr="006F5CB9">
        <w:rPr>
          <w:rFonts w:ascii="Roboto Condensed" w:hAnsi="Roboto Condensed"/>
          <w:sz w:val="22"/>
          <w:szCs w:val="22"/>
          <w:rPrChange w:id="126" w:author="Benedict Diederich" w:date="2022-05-25T17:33:00Z">
            <w:rPr>
              <w:sz w:val="22"/>
              <w:szCs w:val="22"/>
            </w:rPr>
          </w:rPrChange>
        </w:rPr>
        <w:t>Untersuchung der Möglichkeit von Bilddaten-Kompressionsverfahren und ihres Einflusses auf die SIM</w:t>
      </w:r>
      <w:r w:rsidRPr="006F5CB9">
        <w:rPr>
          <w:rFonts w:ascii="Roboto Condensed" w:hAnsi="Roboto Condensed" w:cs="Cambria"/>
          <w:rPrChange w:id="127" w:author="Benedict Diederich" w:date="2022-05-25T17:33:00Z">
            <w:rPr>
              <w:rFonts w:ascii="Cambria" w:hAnsi="Cambria" w:cs="Cambria"/>
            </w:rPr>
          </w:rPrChange>
        </w:rPr>
        <w:t xml:space="preserve"> </w:t>
      </w:r>
    </w:p>
    <w:p w14:paraId="59CBE353" w14:textId="378D7B1B" w:rsidR="00EA4793" w:rsidRPr="006F5CB9" w:rsidRDefault="00EA4793" w:rsidP="007950D4">
      <w:pPr>
        <w:pStyle w:val="Default"/>
        <w:numPr>
          <w:ilvl w:val="0"/>
          <w:numId w:val="4"/>
        </w:numPr>
        <w:spacing w:after="61"/>
        <w:jc w:val="both"/>
        <w:rPr>
          <w:rFonts w:ascii="Roboto Condensed" w:hAnsi="Roboto Condensed"/>
          <w:sz w:val="22"/>
          <w:szCs w:val="22"/>
          <w:rPrChange w:id="128" w:author="Benedict Diederich" w:date="2022-05-25T17:33:00Z">
            <w:rPr>
              <w:sz w:val="22"/>
              <w:szCs w:val="22"/>
            </w:rPr>
          </w:rPrChange>
        </w:rPr>
        <w:pPrChange w:id="129" w:author="Benedict Diederich" w:date="2022-05-25T17:37:00Z">
          <w:pPr>
            <w:pStyle w:val="Default"/>
            <w:spacing w:after="61"/>
          </w:pPr>
        </w:pPrChange>
      </w:pPr>
      <w:del w:id="130" w:author="Benedict Diederich" w:date="2022-05-25T17:37:00Z">
        <w:r w:rsidRPr="006F5CB9" w:rsidDel="007950D4">
          <w:rPr>
            <w:rFonts w:ascii="Roboto Condensed" w:hAnsi="Roboto Condensed"/>
            <w:sz w:val="22"/>
            <w:szCs w:val="22"/>
            <w:rPrChange w:id="131" w:author="Benedict Diederich" w:date="2022-05-25T17:33:00Z">
              <w:rPr>
                <w:sz w:val="22"/>
                <w:szCs w:val="22"/>
              </w:rPr>
            </w:rPrChange>
          </w:rPr>
          <w:delText xml:space="preserve">7. </w:delText>
        </w:r>
      </w:del>
      <w:r w:rsidRPr="006F5CB9">
        <w:rPr>
          <w:rFonts w:ascii="Roboto Condensed" w:hAnsi="Roboto Condensed"/>
          <w:sz w:val="22"/>
          <w:szCs w:val="22"/>
          <w:rPrChange w:id="132" w:author="Benedict Diederich" w:date="2022-05-25T17:33:00Z">
            <w:rPr>
              <w:sz w:val="22"/>
              <w:szCs w:val="22"/>
            </w:rPr>
          </w:rPrChange>
        </w:rPr>
        <w:t xml:space="preserve">Untersuchung der möglichen Bilddatenvorverarbeitung und – </w:t>
      </w:r>
      <w:proofErr w:type="spellStart"/>
      <w:r w:rsidRPr="006F5CB9">
        <w:rPr>
          <w:rFonts w:ascii="Roboto Condensed" w:hAnsi="Roboto Condensed"/>
          <w:sz w:val="22"/>
          <w:szCs w:val="22"/>
          <w:rPrChange w:id="133" w:author="Benedict Diederich" w:date="2022-05-25T17:33:00Z">
            <w:rPr>
              <w:sz w:val="22"/>
              <w:szCs w:val="22"/>
            </w:rPr>
          </w:rPrChange>
        </w:rPr>
        <w:t>kompression</w:t>
      </w:r>
      <w:proofErr w:type="spellEnd"/>
      <w:r w:rsidRPr="006F5CB9">
        <w:rPr>
          <w:rFonts w:ascii="Roboto Condensed" w:hAnsi="Roboto Condensed"/>
          <w:sz w:val="22"/>
          <w:szCs w:val="22"/>
          <w:rPrChange w:id="134" w:author="Benedict Diederich" w:date="2022-05-25T17:33:00Z">
            <w:rPr>
              <w:sz w:val="22"/>
              <w:szCs w:val="22"/>
            </w:rPr>
          </w:rPrChange>
        </w:rPr>
        <w:t xml:space="preserve"> mit Hilfe von Kamera spezifischen Parametern (wie z.B. Rauschverhalten) zur Beschleunigung der SIM-Bilddatenverarbeitung. </w:t>
      </w:r>
    </w:p>
    <w:p w14:paraId="7DDCCC61" w14:textId="49B88B6E" w:rsidR="00EA4793" w:rsidRPr="006F5CB9" w:rsidRDefault="00EA4793" w:rsidP="007950D4">
      <w:pPr>
        <w:pStyle w:val="Default"/>
        <w:numPr>
          <w:ilvl w:val="0"/>
          <w:numId w:val="4"/>
        </w:numPr>
        <w:spacing w:after="61"/>
        <w:jc w:val="both"/>
        <w:rPr>
          <w:rFonts w:ascii="Roboto Condensed" w:hAnsi="Roboto Condensed"/>
          <w:sz w:val="22"/>
          <w:szCs w:val="22"/>
          <w:rPrChange w:id="135" w:author="Benedict Diederich" w:date="2022-05-25T17:33:00Z">
            <w:rPr>
              <w:sz w:val="22"/>
              <w:szCs w:val="22"/>
            </w:rPr>
          </w:rPrChange>
        </w:rPr>
        <w:pPrChange w:id="136" w:author="Benedict Diederich" w:date="2022-05-25T17:37:00Z">
          <w:pPr>
            <w:pStyle w:val="Default"/>
            <w:spacing w:after="61"/>
          </w:pPr>
        </w:pPrChange>
      </w:pPr>
      <w:del w:id="137" w:author="Benedict Diederich" w:date="2022-05-25T17:37:00Z">
        <w:r w:rsidRPr="006F5CB9" w:rsidDel="007950D4">
          <w:rPr>
            <w:rFonts w:ascii="Roboto Condensed" w:hAnsi="Roboto Condensed"/>
            <w:sz w:val="22"/>
            <w:szCs w:val="22"/>
            <w:rPrChange w:id="138" w:author="Benedict Diederich" w:date="2022-05-25T17:33:00Z">
              <w:rPr>
                <w:sz w:val="22"/>
                <w:szCs w:val="22"/>
              </w:rPr>
            </w:rPrChange>
          </w:rPr>
          <w:delText xml:space="preserve">8. </w:delText>
        </w:r>
      </w:del>
      <w:r w:rsidRPr="006F5CB9">
        <w:rPr>
          <w:rFonts w:ascii="Roboto Condensed" w:hAnsi="Roboto Condensed"/>
          <w:sz w:val="22"/>
          <w:szCs w:val="22"/>
          <w:rPrChange w:id="139" w:author="Benedict Diederich" w:date="2022-05-25T17:33:00Z">
            <w:rPr>
              <w:sz w:val="22"/>
              <w:szCs w:val="22"/>
            </w:rPr>
          </w:rPrChange>
        </w:rPr>
        <w:t xml:space="preserve">Anpassung des Kamera Software Development Kits (SDK) im Hinblick auf einer Beschleunigung der Bilddatenverarbeitung. </w:t>
      </w:r>
    </w:p>
    <w:p w14:paraId="1A998E4A" w14:textId="47C9E5E2" w:rsidR="00EA4793" w:rsidRPr="006F5CB9" w:rsidRDefault="00EA4793" w:rsidP="007950D4">
      <w:pPr>
        <w:pStyle w:val="Default"/>
        <w:numPr>
          <w:ilvl w:val="0"/>
          <w:numId w:val="4"/>
        </w:numPr>
        <w:spacing w:after="61"/>
        <w:jc w:val="both"/>
        <w:rPr>
          <w:rFonts w:ascii="Roboto Condensed" w:hAnsi="Roboto Condensed"/>
          <w:sz w:val="22"/>
          <w:szCs w:val="22"/>
          <w:rPrChange w:id="140" w:author="Benedict Diederich" w:date="2022-05-25T17:33:00Z">
            <w:rPr>
              <w:sz w:val="22"/>
              <w:szCs w:val="22"/>
            </w:rPr>
          </w:rPrChange>
        </w:rPr>
        <w:pPrChange w:id="141" w:author="Benedict Diederich" w:date="2022-05-25T17:37:00Z">
          <w:pPr>
            <w:pStyle w:val="Default"/>
            <w:spacing w:after="61"/>
          </w:pPr>
        </w:pPrChange>
      </w:pPr>
      <w:del w:id="142" w:author="Benedict Diederich" w:date="2022-05-25T17:37:00Z">
        <w:r w:rsidRPr="006F5CB9" w:rsidDel="007950D4">
          <w:rPr>
            <w:rFonts w:ascii="Roboto Condensed" w:hAnsi="Roboto Condensed"/>
            <w:sz w:val="22"/>
            <w:szCs w:val="22"/>
            <w:rPrChange w:id="143" w:author="Benedict Diederich" w:date="2022-05-25T17:33:00Z">
              <w:rPr>
                <w:sz w:val="22"/>
                <w:szCs w:val="22"/>
              </w:rPr>
            </w:rPrChange>
          </w:rPr>
          <w:delText xml:space="preserve">9. </w:delText>
        </w:r>
      </w:del>
      <w:r w:rsidRPr="006F5CB9">
        <w:rPr>
          <w:rFonts w:ascii="Roboto Condensed" w:hAnsi="Roboto Condensed"/>
          <w:sz w:val="22"/>
          <w:szCs w:val="22"/>
          <w:rPrChange w:id="144" w:author="Benedict Diederich" w:date="2022-05-25T17:33:00Z">
            <w:rPr>
              <w:sz w:val="22"/>
              <w:szCs w:val="22"/>
            </w:rPr>
          </w:rPrChange>
        </w:rPr>
        <w:t xml:space="preserve">Nutzung von GPU im Computer für die parallele sehr schnelle Auswertung und Darstellung der hochaufgelösten Bilder. </w:t>
      </w:r>
    </w:p>
    <w:p w14:paraId="0FF479D6" w14:textId="4570BEAF" w:rsidR="00EA4793" w:rsidRPr="006F5CB9" w:rsidDel="007950D4" w:rsidRDefault="00EA4793" w:rsidP="007950D4">
      <w:pPr>
        <w:pStyle w:val="Default"/>
        <w:numPr>
          <w:ilvl w:val="0"/>
          <w:numId w:val="4"/>
        </w:numPr>
        <w:spacing w:after="61"/>
        <w:jc w:val="both"/>
        <w:rPr>
          <w:del w:id="145" w:author="Benedict Diederich" w:date="2022-05-25T17:37:00Z"/>
          <w:rFonts w:ascii="Roboto Condensed" w:hAnsi="Roboto Condensed"/>
          <w:sz w:val="22"/>
          <w:szCs w:val="22"/>
          <w:rPrChange w:id="146" w:author="Benedict Diederich" w:date="2022-05-25T17:33:00Z">
            <w:rPr>
              <w:del w:id="147" w:author="Benedict Diederich" w:date="2022-05-25T17:37:00Z"/>
              <w:sz w:val="22"/>
              <w:szCs w:val="22"/>
            </w:rPr>
          </w:rPrChange>
        </w:rPr>
        <w:pPrChange w:id="148" w:author="Benedict Diederich" w:date="2022-05-25T17:37:00Z">
          <w:pPr>
            <w:pStyle w:val="Default"/>
            <w:spacing w:after="61"/>
          </w:pPr>
        </w:pPrChange>
      </w:pPr>
      <w:del w:id="149" w:author="Benedict Diederich" w:date="2022-05-25T17:37:00Z">
        <w:r w:rsidRPr="006F5CB9" w:rsidDel="007950D4">
          <w:rPr>
            <w:rFonts w:ascii="Roboto Condensed" w:hAnsi="Roboto Condensed"/>
            <w:sz w:val="22"/>
            <w:szCs w:val="22"/>
            <w:rPrChange w:id="150" w:author="Benedict Diederich" w:date="2022-05-25T17:33:00Z">
              <w:rPr>
                <w:sz w:val="22"/>
                <w:szCs w:val="22"/>
              </w:rPr>
            </w:rPrChange>
          </w:rPr>
          <w:lastRenderedPageBreak/>
          <w:delText xml:space="preserve">10. </w:delText>
        </w:r>
        <w:r w:rsidRPr="006F5CB9" w:rsidDel="007950D4">
          <w:rPr>
            <w:rFonts w:ascii="Roboto Condensed" w:hAnsi="Roboto Condensed"/>
            <w:sz w:val="22"/>
            <w:szCs w:val="22"/>
            <w:rPrChange w:id="151" w:author="Benedict Diederich" w:date="2022-05-25T17:33:00Z">
              <w:rPr>
                <w:sz w:val="22"/>
                <w:szCs w:val="22"/>
              </w:rPr>
            </w:rPrChange>
          </w:rPr>
          <w:delText xml:space="preserve">Anpassung der Auswertesoftware an Änderungen relevanter Systemparameter, wie Dejustage und Berücksichtigung nicht-optimaler Optiken mit adaptiven Entfaltungsalgorithmen (z.B. automatische Parameterabschätzung, Blind-Deconvolution) </w:delText>
        </w:r>
      </w:del>
    </w:p>
    <w:p w14:paraId="30F2CF20" w14:textId="321149E7" w:rsidR="00EA4793" w:rsidRPr="006F5CB9" w:rsidRDefault="00EA4793" w:rsidP="007950D4">
      <w:pPr>
        <w:pStyle w:val="Default"/>
        <w:numPr>
          <w:ilvl w:val="0"/>
          <w:numId w:val="4"/>
        </w:numPr>
        <w:spacing w:after="61"/>
        <w:jc w:val="both"/>
        <w:rPr>
          <w:rFonts w:ascii="Roboto Condensed" w:hAnsi="Roboto Condensed"/>
          <w:sz w:val="22"/>
          <w:szCs w:val="22"/>
          <w:rPrChange w:id="152" w:author="Benedict Diederich" w:date="2022-05-25T17:33:00Z">
            <w:rPr>
              <w:sz w:val="22"/>
              <w:szCs w:val="22"/>
            </w:rPr>
          </w:rPrChange>
        </w:rPr>
        <w:pPrChange w:id="153" w:author="Benedict Diederich" w:date="2022-05-25T17:37:00Z">
          <w:pPr>
            <w:pStyle w:val="Default"/>
            <w:spacing w:after="61"/>
          </w:pPr>
        </w:pPrChange>
      </w:pPr>
      <w:del w:id="154" w:author="Benedict Diederich" w:date="2022-05-25T17:37:00Z">
        <w:r w:rsidRPr="006F5CB9" w:rsidDel="007950D4">
          <w:rPr>
            <w:rFonts w:ascii="Roboto Condensed" w:hAnsi="Roboto Condensed"/>
            <w:sz w:val="22"/>
            <w:szCs w:val="22"/>
            <w:rPrChange w:id="155" w:author="Benedict Diederich" w:date="2022-05-25T17:33:00Z">
              <w:rPr>
                <w:sz w:val="22"/>
                <w:szCs w:val="22"/>
              </w:rPr>
            </w:rPrChange>
          </w:rPr>
          <w:delText xml:space="preserve">11. </w:delText>
        </w:r>
      </w:del>
      <w:r w:rsidRPr="006F5CB9">
        <w:rPr>
          <w:rFonts w:ascii="Roboto Condensed" w:hAnsi="Roboto Condensed"/>
          <w:sz w:val="22"/>
          <w:szCs w:val="22"/>
          <w:rPrChange w:id="156" w:author="Benedict Diederich" w:date="2022-05-25T17:33:00Z">
            <w:rPr>
              <w:sz w:val="22"/>
              <w:szCs w:val="22"/>
            </w:rPr>
          </w:rPrChange>
        </w:rPr>
        <w:t xml:space="preserve">Integration der SIM Auswertesoftware in Open-Source </w:t>
      </w:r>
      <w:proofErr w:type="spellStart"/>
      <w:proofErr w:type="gramStart"/>
      <w:r w:rsidRPr="006F5CB9">
        <w:rPr>
          <w:rFonts w:ascii="Roboto Condensed" w:hAnsi="Roboto Condensed"/>
          <w:sz w:val="22"/>
          <w:szCs w:val="22"/>
          <w:rPrChange w:id="157" w:author="Benedict Diederich" w:date="2022-05-25T17:33:00Z">
            <w:rPr>
              <w:sz w:val="22"/>
              <w:szCs w:val="22"/>
            </w:rPr>
          </w:rPrChange>
        </w:rPr>
        <w:t>GUI’s</w:t>
      </w:r>
      <w:proofErr w:type="spellEnd"/>
      <w:proofErr w:type="gramEnd"/>
      <w:r w:rsidRPr="006F5CB9">
        <w:rPr>
          <w:rFonts w:ascii="Roboto Condensed" w:hAnsi="Roboto Condensed"/>
          <w:sz w:val="22"/>
          <w:szCs w:val="22"/>
          <w:rPrChange w:id="158" w:author="Benedict Diederich" w:date="2022-05-25T17:33:00Z">
            <w:rPr>
              <w:sz w:val="22"/>
              <w:szCs w:val="22"/>
            </w:rPr>
          </w:rPrChange>
        </w:rPr>
        <w:t xml:space="preserve"> für die Steuerung des SIM Modules und die Darstellung der hochaufgelösten Bilder. </w:t>
      </w:r>
    </w:p>
    <w:p w14:paraId="6E00C3EE" w14:textId="5C4CF9D5" w:rsidR="00EA4793" w:rsidRPr="006F5CB9" w:rsidRDefault="00EA4793" w:rsidP="007950D4">
      <w:pPr>
        <w:pStyle w:val="Default"/>
        <w:numPr>
          <w:ilvl w:val="0"/>
          <w:numId w:val="4"/>
        </w:numPr>
        <w:spacing w:after="61"/>
        <w:jc w:val="both"/>
        <w:rPr>
          <w:rFonts w:ascii="Roboto Condensed" w:hAnsi="Roboto Condensed"/>
          <w:sz w:val="22"/>
          <w:szCs w:val="22"/>
          <w:rPrChange w:id="159" w:author="Benedict Diederich" w:date="2022-05-25T17:33:00Z">
            <w:rPr>
              <w:sz w:val="22"/>
              <w:szCs w:val="22"/>
            </w:rPr>
          </w:rPrChange>
        </w:rPr>
        <w:pPrChange w:id="160" w:author="Benedict Diederich" w:date="2022-05-25T17:37:00Z">
          <w:pPr>
            <w:pStyle w:val="Default"/>
            <w:spacing w:after="61"/>
          </w:pPr>
        </w:pPrChange>
      </w:pPr>
      <w:del w:id="161" w:author="Benedict Diederich" w:date="2022-05-25T17:37:00Z">
        <w:r w:rsidRPr="006F5CB9" w:rsidDel="007950D4">
          <w:rPr>
            <w:rFonts w:ascii="Roboto Condensed" w:hAnsi="Roboto Condensed"/>
            <w:sz w:val="22"/>
            <w:szCs w:val="22"/>
            <w:rPrChange w:id="162" w:author="Benedict Diederich" w:date="2022-05-25T17:33:00Z">
              <w:rPr>
                <w:sz w:val="22"/>
                <w:szCs w:val="22"/>
              </w:rPr>
            </w:rPrChange>
          </w:rPr>
          <w:delText xml:space="preserve">12. </w:delText>
        </w:r>
      </w:del>
      <w:r w:rsidRPr="006F5CB9">
        <w:rPr>
          <w:rFonts w:ascii="Roboto Condensed" w:hAnsi="Roboto Condensed"/>
          <w:sz w:val="22"/>
          <w:szCs w:val="22"/>
          <w:rPrChange w:id="163" w:author="Benedict Diederich" w:date="2022-05-25T17:33:00Z">
            <w:rPr>
              <w:sz w:val="22"/>
              <w:szCs w:val="22"/>
            </w:rPr>
          </w:rPrChange>
        </w:rPr>
        <w:t xml:space="preserve">Integration der SIM-Modul Ansteuerung und der Kamera-Ansteuerung in ein Gesamtsystemkonzept, welches einen möglichst einfachen Einsatz des SIMMO-Systems in der Anwendung ermöglichen soll. </w:t>
      </w:r>
    </w:p>
    <w:p w14:paraId="2E698257" w14:textId="10195532" w:rsidR="00EA4793" w:rsidRPr="006F5CB9" w:rsidRDefault="00EA4793" w:rsidP="007950D4">
      <w:pPr>
        <w:pStyle w:val="Default"/>
        <w:numPr>
          <w:ilvl w:val="0"/>
          <w:numId w:val="4"/>
        </w:numPr>
        <w:pBdr>
          <w:bottom w:val="single" w:sz="6" w:space="1" w:color="auto"/>
        </w:pBdr>
        <w:jc w:val="both"/>
        <w:rPr>
          <w:rFonts w:ascii="Roboto Condensed" w:hAnsi="Roboto Condensed"/>
          <w:sz w:val="22"/>
          <w:szCs w:val="22"/>
          <w:rPrChange w:id="164" w:author="Benedict Diederich" w:date="2022-05-25T17:33:00Z">
            <w:rPr>
              <w:sz w:val="22"/>
              <w:szCs w:val="22"/>
            </w:rPr>
          </w:rPrChange>
        </w:rPr>
        <w:pPrChange w:id="165" w:author="Benedict Diederich" w:date="2022-05-25T17:37:00Z">
          <w:pPr>
            <w:pStyle w:val="Default"/>
            <w:pBdr>
              <w:bottom w:val="single" w:sz="6" w:space="1" w:color="auto"/>
            </w:pBdr>
          </w:pPr>
        </w:pPrChange>
      </w:pPr>
      <w:del w:id="166" w:author="Benedict Diederich" w:date="2022-05-25T17:37:00Z">
        <w:r w:rsidRPr="006F5CB9" w:rsidDel="007950D4">
          <w:rPr>
            <w:rFonts w:ascii="Roboto Condensed" w:hAnsi="Roboto Condensed"/>
            <w:sz w:val="22"/>
            <w:szCs w:val="22"/>
            <w:rPrChange w:id="167" w:author="Benedict Diederich" w:date="2022-05-25T17:33:00Z">
              <w:rPr>
                <w:sz w:val="22"/>
                <w:szCs w:val="22"/>
              </w:rPr>
            </w:rPrChange>
          </w:rPr>
          <w:delText xml:space="preserve">13. </w:delText>
        </w:r>
      </w:del>
      <w:r w:rsidRPr="006F5CB9">
        <w:rPr>
          <w:rFonts w:ascii="Roboto Condensed" w:hAnsi="Roboto Condensed"/>
          <w:sz w:val="22"/>
          <w:szCs w:val="22"/>
          <w:rPrChange w:id="168" w:author="Benedict Diederich" w:date="2022-05-25T17:33:00Z">
            <w:rPr>
              <w:sz w:val="22"/>
              <w:szCs w:val="22"/>
            </w:rPr>
          </w:rPrChange>
        </w:rPr>
        <w:t xml:space="preserve">Ein hochauflösendes SIM-System als neues, kostengünstiges Add-On-Werkzeug für biologische Fragestellungen in bestehenden inversen Mikroskop-Systemen </w:t>
      </w:r>
    </w:p>
    <w:p w14:paraId="193DAAEE" w14:textId="77777777" w:rsidR="00EA4793" w:rsidRPr="006F5CB9" w:rsidRDefault="00EA4793" w:rsidP="006F5CB9">
      <w:pPr>
        <w:jc w:val="both"/>
        <w:rPr>
          <w:rFonts w:ascii="Roboto Condensed" w:hAnsi="Roboto Condensed"/>
          <w:sz w:val="22"/>
          <w:szCs w:val="22"/>
          <w:rPrChange w:id="169" w:author="Benedict Diederich" w:date="2022-05-25T17:33:00Z">
            <w:rPr>
              <w:sz w:val="22"/>
              <w:szCs w:val="22"/>
            </w:rPr>
          </w:rPrChange>
        </w:rPr>
        <w:pPrChange w:id="170" w:author="Benedict Diederich" w:date="2022-05-25T17:33:00Z">
          <w:pPr/>
        </w:pPrChange>
      </w:pPr>
    </w:p>
    <w:p w14:paraId="0CE05421" w14:textId="737A7184" w:rsidR="00D85946" w:rsidRPr="006F5CB9" w:rsidRDefault="00D85946" w:rsidP="006F5CB9">
      <w:pPr>
        <w:pStyle w:val="berschrift1"/>
        <w:jc w:val="both"/>
        <w:rPr>
          <w:rFonts w:ascii="Roboto Condensed" w:hAnsi="Roboto Condensed"/>
          <w:sz w:val="28"/>
          <w:szCs w:val="28"/>
          <w:rPrChange w:id="171" w:author="Benedict Diederich" w:date="2022-05-25T17:33:00Z">
            <w:rPr>
              <w:sz w:val="28"/>
              <w:szCs w:val="28"/>
            </w:rPr>
          </w:rPrChange>
        </w:rPr>
        <w:pPrChange w:id="172" w:author="Benedict Diederich" w:date="2022-05-25T17:33:00Z">
          <w:pPr>
            <w:pStyle w:val="berschrift1"/>
          </w:pPr>
        </w:pPrChange>
      </w:pPr>
      <w:r w:rsidRPr="006F5CB9">
        <w:rPr>
          <w:rFonts w:ascii="Roboto Condensed" w:hAnsi="Roboto Condensed"/>
          <w:sz w:val="28"/>
          <w:szCs w:val="28"/>
          <w:rPrChange w:id="173" w:author="Benedict Diederich" w:date="2022-05-25T17:33:00Z">
            <w:rPr>
              <w:sz w:val="28"/>
              <w:szCs w:val="28"/>
            </w:rPr>
          </w:rPrChange>
        </w:rPr>
        <w:t>Ausführlich</w:t>
      </w:r>
      <w:ins w:id="174" w:author="Benedict Diederich" w:date="2022-05-25T17:38:00Z">
        <w:r w:rsidR="007950D4">
          <w:rPr>
            <w:rFonts w:ascii="Roboto Condensed" w:hAnsi="Roboto Condensed"/>
            <w:sz w:val="28"/>
            <w:szCs w:val="28"/>
          </w:rPr>
          <w:t xml:space="preserve"> (entsprechend den Arbeitspaketen)</w:t>
        </w:r>
      </w:ins>
    </w:p>
    <w:p w14:paraId="2BBF7483" w14:textId="6AE58D25" w:rsidR="007950D4" w:rsidRDefault="007950D4" w:rsidP="006F5CB9">
      <w:pPr>
        <w:jc w:val="both"/>
        <w:rPr>
          <w:ins w:id="175" w:author="Benedict Diederich" w:date="2022-05-25T17:38:00Z"/>
          <w:rFonts w:ascii="Roboto Condensed" w:hAnsi="Roboto Condensed"/>
          <w:b/>
          <w:bCs/>
          <w:sz w:val="22"/>
          <w:szCs w:val="22"/>
        </w:rPr>
      </w:pPr>
    </w:p>
    <w:p w14:paraId="0364B031" w14:textId="77777777" w:rsidR="007950D4" w:rsidRDefault="007950D4" w:rsidP="006F5CB9">
      <w:pPr>
        <w:jc w:val="both"/>
        <w:rPr>
          <w:ins w:id="176" w:author="Benedict Diederich" w:date="2022-05-25T17:38:00Z"/>
          <w:rFonts w:ascii="Roboto Condensed" w:hAnsi="Roboto Condensed"/>
          <w:b/>
          <w:bCs/>
          <w:sz w:val="22"/>
          <w:szCs w:val="22"/>
        </w:rPr>
      </w:pPr>
    </w:p>
    <w:p w14:paraId="3AE8F029" w14:textId="54827496" w:rsidR="00D85946" w:rsidRPr="006F5CB9" w:rsidRDefault="00D85946" w:rsidP="00B55153">
      <w:pPr>
        <w:pStyle w:val="berschrift2"/>
        <w:rPr>
          <w:rPrChange w:id="177" w:author="Benedict Diederich" w:date="2022-05-25T17:33:00Z">
            <w:rPr>
              <w:b/>
              <w:bCs/>
              <w:sz w:val="22"/>
              <w:szCs w:val="22"/>
            </w:rPr>
          </w:rPrChange>
        </w:rPr>
        <w:pPrChange w:id="178" w:author="Benedict Diederich" w:date="2022-05-25T17:38:00Z">
          <w:pPr/>
        </w:pPrChange>
      </w:pPr>
      <w:r w:rsidRPr="006F5CB9">
        <w:rPr>
          <w:rPrChange w:id="179" w:author="Benedict Diederich" w:date="2022-05-25T17:33:00Z">
            <w:rPr>
              <w:b/>
              <w:bCs/>
              <w:sz w:val="22"/>
              <w:szCs w:val="22"/>
            </w:rPr>
          </w:rPrChange>
        </w:rPr>
        <w:t>AP1.1. Simulation</w:t>
      </w:r>
    </w:p>
    <w:p w14:paraId="15523A93" w14:textId="4B2D3C05" w:rsidR="00D85946" w:rsidRPr="006F5CB9" w:rsidRDefault="00D85946" w:rsidP="006F5CB9">
      <w:pPr>
        <w:jc w:val="both"/>
        <w:rPr>
          <w:rFonts w:ascii="Roboto Condensed" w:hAnsi="Roboto Condensed"/>
          <w:i/>
          <w:iCs/>
          <w:sz w:val="22"/>
          <w:szCs w:val="22"/>
          <w:rPrChange w:id="180" w:author="Benedict Diederich" w:date="2022-05-25T17:33:00Z">
            <w:rPr>
              <w:i/>
              <w:iCs/>
              <w:sz w:val="22"/>
              <w:szCs w:val="22"/>
            </w:rPr>
          </w:rPrChange>
        </w:rPr>
        <w:pPrChange w:id="181" w:author="Benedict Diederich" w:date="2022-05-25T17:33:00Z">
          <w:pPr/>
        </w:pPrChange>
      </w:pPr>
      <w:r w:rsidRPr="006F5CB9">
        <w:rPr>
          <w:rFonts w:ascii="Roboto Condensed" w:hAnsi="Roboto Condensed"/>
          <w:i/>
          <w:iCs/>
          <w:sz w:val="22"/>
          <w:szCs w:val="22"/>
          <w:rPrChange w:id="182" w:author="Benedict Diederich" w:date="2022-05-25T17:33:00Z">
            <w:rPr>
              <w:i/>
              <w:iCs/>
              <w:sz w:val="22"/>
              <w:szCs w:val="22"/>
            </w:rPr>
          </w:rPrChange>
        </w:rPr>
        <w:t>Konzept für Optik Design</w:t>
      </w:r>
    </w:p>
    <w:p w14:paraId="45B57B39" w14:textId="77777777" w:rsidR="00EA4793" w:rsidRPr="006F5CB9" w:rsidRDefault="00EA4793" w:rsidP="006F5CB9">
      <w:pPr>
        <w:jc w:val="both"/>
        <w:rPr>
          <w:rFonts w:ascii="Roboto Condensed" w:hAnsi="Roboto Condensed"/>
          <w:sz w:val="22"/>
          <w:szCs w:val="22"/>
          <w:rPrChange w:id="183" w:author="Benedict Diederich" w:date="2022-05-25T17:33:00Z">
            <w:rPr>
              <w:sz w:val="22"/>
              <w:szCs w:val="22"/>
            </w:rPr>
          </w:rPrChange>
        </w:rPr>
        <w:pPrChange w:id="184" w:author="Benedict Diederich" w:date="2022-05-25T17:33:00Z">
          <w:pPr/>
        </w:pPrChange>
      </w:pPr>
    </w:p>
    <w:p w14:paraId="1D767A11" w14:textId="2C3E8BF6" w:rsidR="00725BEC" w:rsidRPr="006F5CB9" w:rsidRDefault="00A235B7" w:rsidP="006F5CB9">
      <w:pPr>
        <w:jc w:val="both"/>
        <w:rPr>
          <w:rFonts w:ascii="Roboto Condensed" w:hAnsi="Roboto Condensed"/>
          <w:sz w:val="22"/>
          <w:szCs w:val="22"/>
          <w:rPrChange w:id="185" w:author="Benedict Diederich" w:date="2022-05-25T17:33:00Z">
            <w:rPr>
              <w:sz w:val="22"/>
              <w:szCs w:val="22"/>
            </w:rPr>
          </w:rPrChange>
        </w:rPr>
        <w:pPrChange w:id="186" w:author="Benedict Diederich" w:date="2022-05-25T17:33:00Z">
          <w:pPr/>
        </w:pPrChange>
      </w:pPr>
      <w:r w:rsidRPr="006F5CB9">
        <w:rPr>
          <w:rFonts w:ascii="Roboto Condensed" w:hAnsi="Roboto Condensed"/>
          <w:sz w:val="22"/>
          <w:szCs w:val="22"/>
          <w:rPrChange w:id="187" w:author="Benedict Diederich" w:date="2022-05-25T17:33:00Z">
            <w:rPr>
              <w:sz w:val="22"/>
              <w:szCs w:val="22"/>
            </w:rPr>
          </w:rPrChange>
        </w:rPr>
        <w:t xml:space="preserve">Basierend auf den Diskussionen mit der AG Sheppard und AG Huser wurde der optische Strahlengang für die Fluoreszenzanregung mittels verschiedener Laserwellenlängen ausgelegt. Bei der experimentellen Validierung ist aufgefallen, dass </w:t>
      </w:r>
      <w:r w:rsidR="007B1AFC" w:rsidRPr="006F5CB9">
        <w:rPr>
          <w:rFonts w:ascii="Roboto Condensed" w:hAnsi="Roboto Condensed"/>
          <w:sz w:val="22"/>
          <w:szCs w:val="22"/>
          <w:rPrChange w:id="188" w:author="Benedict Diederich" w:date="2022-05-25T17:33:00Z">
            <w:rPr>
              <w:sz w:val="22"/>
              <w:szCs w:val="22"/>
            </w:rPr>
          </w:rPrChange>
        </w:rPr>
        <w:t xml:space="preserve">die Funktionsweise des vom </w:t>
      </w:r>
      <w:r w:rsidRPr="006F5CB9">
        <w:rPr>
          <w:rFonts w:ascii="Roboto Condensed" w:hAnsi="Roboto Condensed"/>
          <w:sz w:val="22"/>
          <w:szCs w:val="22"/>
          <w:rPrChange w:id="189" w:author="Benedict Diederich" w:date="2022-05-25T17:33:00Z">
            <w:rPr>
              <w:sz w:val="22"/>
              <w:szCs w:val="22"/>
            </w:rPr>
          </w:rPrChange>
        </w:rPr>
        <w:t>hier im Projekt verwendete</w:t>
      </w:r>
      <w:r w:rsidR="007B1AFC" w:rsidRPr="006F5CB9">
        <w:rPr>
          <w:rFonts w:ascii="Roboto Condensed" w:hAnsi="Roboto Condensed"/>
          <w:sz w:val="22"/>
          <w:szCs w:val="22"/>
          <w:rPrChange w:id="190" w:author="Benedict Diederich" w:date="2022-05-25T17:33:00Z">
            <w:rPr>
              <w:sz w:val="22"/>
              <w:szCs w:val="22"/>
            </w:rPr>
          </w:rPrChange>
        </w:rPr>
        <w:t>n</w:t>
      </w:r>
      <w:r w:rsidRPr="006F5CB9">
        <w:rPr>
          <w:rFonts w:ascii="Roboto Condensed" w:hAnsi="Roboto Condensed"/>
          <w:sz w:val="22"/>
          <w:szCs w:val="22"/>
          <w:rPrChange w:id="191" w:author="Benedict Diederich" w:date="2022-05-25T17:33:00Z">
            <w:rPr>
              <w:sz w:val="22"/>
              <w:szCs w:val="22"/>
            </w:rPr>
          </w:rPrChange>
        </w:rPr>
        <w:t xml:space="preserve"> digital </w:t>
      </w:r>
      <w:proofErr w:type="spellStart"/>
      <w:r w:rsidRPr="006F5CB9">
        <w:rPr>
          <w:rFonts w:ascii="Roboto Condensed" w:hAnsi="Roboto Condensed"/>
          <w:sz w:val="22"/>
          <w:szCs w:val="22"/>
          <w:rPrChange w:id="192" w:author="Benedict Diederich" w:date="2022-05-25T17:33:00Z">
            <w:rPr>
              <w:sz w:val="22"/>
              <w:szCs w:val="22"/>
            </w:rPr>
          </w:rPrChange>
        </w:rPr>
        <w:t>mirror</w:t>
      </w:r>
      <w:proofErr w:type="spellEnd"/>
      <w:r w:rsidRPr="006F5CB9">
        <w:rPr>
          <w:rFonts w:ascii="Roboto Condensed" w:hAnsi="Roboto Condensed"/>
          <w:sz w:val="22"/>
          <w:szCs w:val="22"/>
          <w:rPrChange w:id="193" w:author="Benedict Diederich" w:date="2022-05-25T17:33:00Z">
            <w:rPr>
              <w:sz w:val="22"/>
              <w:szCs w:val="22"/>
            </w:rPr>
          </w:rPrChange>
        </w:rPr>
        <w:t xml:space="preserve"> </w:t>
      </w:r>
      <w:proofErr w:type="spellStart"/>
      <w:r w:rsidRPr="006F5CB9">
        <w:rPr>
          <w:rFonts w:ascii="Roboto Condensed" w:hAnsi="Roboto Condensed"/>
          <w:sz w:val="22"/>
          <w:szCs w:val="22"/>
          <w:rPrChange w:id="194" w:author="Benedict Diederich" w:date="2022-05-25T17:33:00Z">
            <w:rPr>
              <w:sz w:val="22"/>
              <w:szCs w:val="22"/>
            </w:rPr>
          </w:rPrChange>
        </w:rPr>
        <w:t>device</w:t>
      </w:r>
      <w:proofErr w:type="spellEnd"/>
      <w:r w:rsidR="00D85946" w:rsidRPr="006F5CB9">
        <w:rPr>
          <w:rFonts w:ascii="Roboto Condensed" w:hAnsi="Roboto Condensed"/>
          <w:sz w:val="22"/>
          <w:szCs w:val="22"/>
          <w:rPrChange w:id="195" w:author="Benedict Diederich" w:date="2022-05-25T17:33:00Z">
            <w:rPr>
              <w:sz w:val="22"/>
              <w:szCs w:val="22"/>
            </w:rPr>
          </w:rPrChange>
        </w:rPr>
        <w:t xml:space="preserve"> </w:t>
      </w:r>
      <w:r w:rsidRPr="006F5CB9">
        <w:rPr>
          <w:rFonts w:ascii="Roboto Condensed" w:hAnsi="Roboto Condensed"/>
          <w:sz w:val="22"/>
          <w:szCs w:val="22"/>
          <w:rPrChange w:id="196" w:author="Benedict Diederich" w:date="2022-05-25T17:33:00Z">
            <w:rPr>
              <w:sz w:val="22"/>
              <w:szCs w:val="22"/>
            </w:rPr>
          </w:rPrChange>
        </w:rPr>
        <w:t>(DMD)</w:t>
      </w:r>
      <w:r w:rsidR="007B1AFC" w:rsidRPr="006F5CB9">
        <w:rPr>
          <w:rFonts w:ascii="Roboto Condensed" w:hAnsi="Roboto Condensed"/>
          <w:sz w:val="22"/>
          <w:szCs w:val="22"/>
          <w:rPrChange w:id="197" w:author="Benedict Diederich" w:date="2022-05-25T17:33:00Z">
            <w:rPr>
              <w:sz w:val="22"/>
              <w:szCs w:val="22"/>
            </w:rPr>
          </w:rPrChange>
        </w:rPr>
        <w:t xml:space="preserve"> der Firma Texas Instruments</w:t>
      </w:r>
      <w:ins w:id="198" w:author="Benedict Diederich" w:date="2022-05-25T17:39:00Z">
        <w:r w:rsidR="00B55153">
          <w:rPr>
            <w:rFonts w:ascii="Roboto Condensed" w:hAnsi="Roboto Condensed"/>
            <w:sz w:val="22"/>
            <w:szCs w:val="22"/>
          </w:rPr>
          <w:t xml:space="preserve"> (TI)</w:t>
        </w:r>
      </w:ins>
      <w:r w:rsidR="007B1AFC" w:rsidRPr="006F5CB9">
        <w:rPr>
          <w:rFonts w:ascii="Roboto Condensed" w:hAnsi="Roboto Condensed"/>
          <w:sz w:val="22"/>
          <w:szCs w:val="22"/>
          <w:rPrChange w:id="199" w:author="Benedict Diederich" w:date="2022-05-25T17:33:00Z">
            <w:rPr>
              <w:sz w:val="22"/>
              <w:szCs w:val="22"/>
            </w:rPr>
          </w:rPrChange>
        </w:rPr>
        <w:t xml:space="preserve"> von der im</w:t>
      </w:r>
      <w:r w:rsidRPr="006F5CB9">
        <w:rPr>
          <w:rFonts w:ascii="Roboto Condensed" w:hAnsi="Roboto Condensed"/>
          <w:sz w:val="22"/>
          <w:szCs w:val="22"/>
          <w:rPrChange w:id="200" w:author="Benedict Diederich" w:date="2022-05-25T17:33:00Z">
            <w:rPr>
              <w:sz w:val="22"/>
              <w:szCs w:val="22"/>
            </w:rPr>
          </w:rPrChange>
        </w:rPr>
        <w:t xml:space="preserve"> </w:t>
      </w:r>
      <w:r w:rsidR="007B1AFC" w:rsidRPr="006F5CB9">
        <w:rPr>
          <w:rFonts w:ascii="Roboto Condensed" w:hAnsi="Roboto Condensed"/>
          <w:sz w:val="22"/>
          <w:szCs w:val="22"/>
          <w:rPrChange w:id="201" w:author="Benedict Diederich" w:date="2022-05-25T17:33:00Z">
            <w:rPr>
              <w:sz w:val="22"/>
              <w:szCs w:val="22"/>
            </w:rPr>
          </w:rPrChange>
        </w:rPr>
        <w:t xml:space="preserve">mathematischen </w:t>
      </w:r>
      <w:r w:rsidRPr="006F5CB9">
        <w:rPr>
          <w:rFonts w:ascii="Roboto Condensed" w:hAnsi="Roboto Condensed"/>
          <w:sz w:val="22"/>
          <w:szCs w:val="22"/>
          <w:rPrChange w:id="202" w:author="Benedict Diederich" w:date="2022-05-25T17:33:00Z">
            <w:rPr>
              <w:sz w:val="22"/>
              <w:szCs w:val="22"/>
            </w:rPr>
          </w:rPrChange>
        </w:rPr>
        <w:t xml:space="preserve">Modell </w:t>
      </w:r>
      <w:r w:rsidR="00725BEC" w:rsidRPr="006F5CB9">
        <w:rPr>
          <w:rFonts w:ascii="Roboto Condensed" w:hAnsi="Roboto Condensed"/>
          <w:sz w:val="22"/>
          <w:szCs w:val="22"/>
          <w:rPrChange w:id="203" w:author="Benedict Diederich" w:date="2022-05-25T17:33:00Z">
            <w:rPr>
              <w:sz w:val="22"/>
              <w:szCs w:val="22"/>
            </w:rPr>
          </w:rPrChange>
        </w:rPr>
        <w:t>angenommenen</w:t>
      </w:r>
      <w:r w:rsidR="007B1AFC" w:rsidRPr="006F5CB9">
        <w:rPr>
          <w:rFonts w:ascii="Roboto Condensed" w:hAnsi="Roboto Condensed"/>
          <w:sz w:val="22"/>
          <w:szCs w:val="22"/>
          <w:rPrChange w:id="204" w:author="Benedict Diederich" w:date="2022-05-25T17:33:00Z">
            <w:rPr>
              <w:sz w:val="22"/>
              <w:szCs w:val="22"/>
            </w:rPr>
          </w:rPrChange>
        </w:rPr>
        <w:t xml:space="preserve"> abweicht. Das Display des </w:t>
      </w:r>
      <w:proofErr w:type="gramStart"/>
      <w:r w:rsidR="007B1AFC" w:rsidRPr="006F5CB9">
        <w:rPr>
          <w:rFonts w:ascii="Roboto Condensed" w:hAnsi="Roboto Condensed"/>
          <w:sz w:val="22"/>
          <w:szCs w:val="22"/>
          <w:rPrChange w:id="205" w:author="Benedict Diederich" w:date="2022-05-25T17:33:00Z">
            <w:rPr>
              <w:sz w:val="22"/>
              <w:szCs w:val="22"/>
            </w:rPr>
          </w:rPrChange>
        </w:rPr>
        <w:t xml:space="preserve">im </w:t>
      </w:r>
      <w:proofErr w:type="spellStart"/>
      <w:r w:rsidR="00725BEC" w:rsidRPr="006F5CB9">
        <w:rPr>
          <w:rFonts w:ascii="Roboto Condensed" w:hAnsi="Roboto Condensed"/>
          <w:sz w:val="22"/>
          <w:szCs w:val="22"/>
          <w:rPrChange w:id="206" w:author="Benedict Diederich" w:date="2022-05-25T17:33:00Z">
            <w:rPr>
              <w:sz w:val="22"/>
              <w:szCs w:val="22"/>
            </w:rPr>
          </w:rPrChange>
        </w:rPr>
        <w:t>Evaluations</w:t>
      </w:r>
      <w:proofErr w:type="gramEnd"/>
      <w:del w:id="207" w:author="Benedict Diederich" w:date="2022-05-25T17:38:00Z">
        <w:r w:rsidR="00725BEC" w:rsidRPr="006F5CB9" w:rsidDel="00B55153">
          <w:rPr>
            <w:rFonts w:ascii="Roboto Condensed" w:hAnsi="Roboto Condensed"/>
            <w:sz w:val="22"/>
            <w:szCs w:val="22"/>
            <w:rPrChange w:id="208" w:author="Benedict Diederich" w:date="2022-05-25T17:33:00Z">
              <w:rPr>
                <w:sz w:val="22"/>
                <w:szCs w:val="22"/>
              </w:rPr>
            </w:rPrChange>
          </w:rPr>
          <w:delText xml:space="preserve"> </w:delText>
        </w:r>
      </w:del>
      <w:r w:rsidR="00725BEC" w:rsidRPr="006F5CB9">
        <w:rPr>
          <w:rFonts w:ascii="Roboto Condensed" w:hAnsi="Roboto Condensed"/>
          <w:sz w:val="22"/>
          <w:szCs w:val="22"/>
          <w:rPrChange w:id="209" w:author="Benedict Diederich" w:date="2022-05-25T17:33:00Z">
            <w:rPr>
              <w:sz w:val="22"/>
              <w:szCs w:val="22"/>
            </w:rPr>
          </w:rPrChange>
        </w:rPr>
        <w:t>kit</w:t>
      </w:r>
      <w:proofErr w:type="spellEnd"/>
      <w:r w:rsidR="007B1AFC" w:rsidRPr="006F5CB9">
        <w:rPr>
          <w:rFonts w:ascii="Roboto Condensed" w:hAnsi="Roboto Condensed"/>
          <w:sz w:val="22"/>
          <w:szCs w:val="22"/>
          <w:rPrChange w:id="210" w:author="Benedict Diederich" w:date="2022-05-25T17:33:00Z">
            <w:rPr>
              <w:sz w:val="22"/>
              <w:szCs w:val="22"/>
            </w:rPr>
          </w:rPrChange>
        </w:rPr>
        <w:t xml:space="preserve"> der Firma TI, welches zur Erzeugung der strukturierten Beleuchtung benötigt wird, verwendet eine neue Form der Pixelgeometrie</w:t>
      </w:r>
      <w:ins w:id="211" w:author="Benedict Diederich" w:date="2022-05-25T17:39:00Z">
        <w:r w:rsidR="00B55153">
          <w:rPr>
            <w:rFonts w:ascii="Roboto Condensed" w:hAnsi="Roboto Condensed"/>
            <w:sz w:val="22"/>
            <w:szCs w:val="22"/>
          </w:rPr>
          <w:t xml:space="preserve">. Hierbei weisen </w:t>
        </w:r>
      </w:ins>
      <w:del w:id="212" w:author="Benedict Diederich" w:date="2022-05-25T17:39:00Z">
        <w:r w:rsidR="007B1AFC" w:rsidRPr="006F5CB9" w:rsidDel="00B55153">
          <w:rPr>
            <w:rFonts w:ascii="Roboto Condensed" w:hAnsi="Roboto Condensed"/>
            <w:sz w:val="22"/>
            <w:szCs w:val="22"/>
            <w:rPrChange w:id="213" w:author="Benedict Diederich" w:date="2022-05-25T17:33:00Z">
              <w:rPr>
                <w:sz w:val="22"/>
                <w:szCs w:val="22"/>
              </w:rPr>
            </w:rPrChange>
          </w:rPr>
          <w:delText>, bei der</w:delText>
        </w:r>
      </w:del>
      <w:r w:rsidR="007B1AFC" w:rsidRPr="006F5CB9">
        <w:rPr>
          <w:rFonts w:ascii="Roboto Condensed" w:hAnsi="Roboto Condensed"/>
          <w:sz w:val="22"/>
          <w:szCs w:val="22"/>
          <w:rPrChange w:id="214" w:author="Benedict Diederich" w:date="2022-05-25T17:33:00Z">
            <w:rPr>
              <w:sz w:val="22"/>
              <w:szCs w:val="22"/>
            </w:rPr>
          </w:rPrChange>
        </w:rPr>
        <w:t xml:space="preserve"> die einzelnen Elemente keine Symmetrieachse mehr </w:t>
      </w:r>
      <w:del w:id="215" w:author="Benedict Diederich" w:date="2022-05-25T17:39:00Z">
        <w:r w:rsidR="007B1AFC" w:rsidRPr="006F5CB9" w:rsidDel="00B55153">
          <w:rPr>
            <w:rFonts w:ascii="Roboto Condensed" w:hAnsi="Roboto Condensed"/>
            <w:sz w:val="22"/>
            <w:szCs w:val="22"/>
            <w:rPrChange w:id="216" w:author="Benedict Diederich" w:date="2022-05-25T17:33:00Z">
              <w:rPr>
                <w:sz w:val="22"/>
                <w:szCs w:val="22"/>
              </w:rPr>
            </w:rPrChange>
          </w:rPr>
          <w:delText>aufweisen</w:delText>
        </w:r>
      </w:del>
      <w:ins w:id="217" w:author="Benedict Diederich" w:date="2022-05-25T17:39:00Z">
        <w:r w:rsidR="00B55153">
          <w:rPr>
            <w:rFonts w:ascii="Roboto Condensed" w:hAnsi="Roboto Condensed"/>
            <w:sz w:val="22"/>
            <w:szCs w:val="22"/>
          </w:rPr>
          <w:t>auf</w:t>
        </w:r>
      </w:ins>
      <w:r w:rsidR="007B1AFC" w:rsidRPr="006F5CB9">
        <w:rPr>
          <w:rFonts w:ascii="Roboto Condensed" w:hAnsi="Roboto Condensed"/>
          <w:sz w:val="22"/>
          <w:szCs w:val="22"/>
          <w:rPrChange w:id="218" w:author="Benedict Diederich" w:date="2022-05-25T17:33:00Z">
            <w:rPr>
              <w:sz w:val="22"/>
              <w:szCs w:val="22"/>
            </w:rPr>
          </w:rPrChange>
        </w:rPr>
        <w:t>, sondern</w:t>
      </w:r>
      <w:ins w:id="219" w:author="Benedict Diederich" w:date="2022-05-25T17:39:00Z">
        <w:r w:rsidR="00B55153">
          <w:rPr>
            <w:rFonts w:ascii="Roboto Condensed" w:hAnsi="Roboto Condensed"/>
            <w:sz w:val="22"/>
            <w:szCs w:val="22"/>
          </w:rPr>
          <w:t xml:space="preserve"> haben</w:t>
        </w:r>
      </w:ins>
      <w:r w:rsidR="007B1AFC" w:rsidRPr="006F5CB9">
        <w:rPr>
          <w:rFonts w:ascii="Roboto Condensed" w:hAnsi="Roboto Condensed"/>
          <w:sz w:val="22"/>
          <w:szCs w:val="22"/>
          <w:rPrChange w:id="220" w:author="Benedict Diederich" w:date="2022-05-25T17:33:00Z">
            <w:rPr>
              <w:sz w:val="22"/>
              <w:szCs w:val="22"/>
            </w:rPr>
          </w:rPrChange>
        </w:rPr>
        <w:t xml:space="preserve"> neben der Verkippung der Mikrospiegel, gleichzeitig eine geringfügige Rotation</w:t>
      </w:r>
      <w:del w:id="221" w:author="Benedict Diederich" w:date="2022-05-25T17:39:00Z">
        <w:r w:rsidR="007B1AFC" w:rsidRPr="006F5CB9" w:rsidDel="00B55153">
          <w:rPr>
            <w:rFonts w:ascii="Roboto Condensed" w:hAnsi="Roboto Condensed"/>
            <w:sz w:val="22"/>
            <w:szCs w:val="22"/>
            <w:rPrChange w:id="222" w:author="Benedict Diederich" w:date="2022-05-25T17:33:00Z">
              <w:rPr>
                <w:sz w:val="22"/>
                <w:szCs w:val="22"/>
              </w:rPr>
            </w:rPrChange>
          </w:rPr>
          <w:delText xml:space="preserve"> aufweisen</w:delText>
        </w:r>
      </w:del>
      <w:r w:rsidR="007B1AFC" w:rsidRPr="006F5CB9">
        <w:rPr>
          <w:rFonts w:ascii="Roboto Condensed" w:hAnsi="Roboto Condensed"/>
          <w:sz w:val="22"/>
          <w:szCs w:val="22"/>
          <w:rPrChange w:id="223" w:author="Benedict Diederich" w:date="2022-05-25T17:33:00Z">
            <w:rPr>
              <w:sz w:val="22"/>
              <w:szCs w:val="22"/>
            </w:rPr>
          </w:rPrChange>
        </w:rPr>
        <w:t xml:space="preserve">. Das hat für die </w:t>
      </w:r>
      <w:del w:id="224" w:author="Benedict Diederich" w:date="2022-05-25T17:39:00Z">
        <w:r w:rsidR="007B1AFC" w:rsidRPr="006F5CB9" w:rsidDel="00B55153">
          <w:rPr>
            <w:rFonts w:ascii="Roboto Condensed" w:hAnsi="Roboto Condensed"/>
            <w:sz w:val="22"/>
            <w:szCs w:val="22"/>
            <w:rPrChange w:id="225" w:author="Benedict Diederich" w:date="2022-05-25T17:33:00Z">
              <w:rPr>
                <w:sz w:val="22"/>
                <w:szCs w:val="22"/>
              </w:rPr>
            </w:rPrChange>
          </w:rPr>
          <w:delText xml:space="preserve">korrekte </w:delText>
        </w:r>
      </w:del>
      <w:r w:rsidR="007B1AFC" w:rsidRPr="006F5CB9">
        <w:rPr>
          <w:rFonts w:ascii="Roboto Condensed" w:hAnsi="Roboto Condensed"/>
          <w:sz w:val="22"/>
          <w:szCs w:val="22"/>
          <w:rPrChange w:id="226" w:author="Benedict Diederich" w:date="2022-05-25T17:33:00Z">
            <w:rPr>
              <w:sz w:val="22"/>
              <w:szCs w:val="22"/>
            </w:rPr>
          </w:rPrChange>
        </w:rPr>
        <w:t>physikalisch korrekte Wirkungsweise der Abbildung des Gittermusters in die Probenebene durch konstruktive Interferenz eine</w:t>
      </w:r>
      <w:ins w:id="227" w:author="Benedict Diederich" w:date="2022-05-25T17:39:00Z">
        <w:r w:rsidR="00B55153">
          <w:rPr>
            <w:rFonts w:ascii="Roboto Condensed" w:hAnsi="Roboto Condensed"/>
            <w:sz w:val="22"/>
            <w:szCs w:val="22"/>
          </w:rPr>
          <w:t>n großen Einfl</w:t>
        </w:r>
      </w:ins>
      <w:ins w:id="228" w:author="Benedict Diederich" w:date="2022-05-25T17:40:00Z">
        <w:r w:rsidR="00B55153">
          <w:rPr>
            <w:rFonts w:ascii="Roboto Condensed" w:hAnsi="Roboto Condensed"/>
            <w:sz w:val="22"/>
            <w:szCs w:val="22"/>
          </w:rPr>
          <w:t>uss</w:t>
        </w:r>
      </w:ins>
      <w:del w:id="229" w:author="Benedict Diederich" w:date="2022-05-25T17:39:00Z">
        <w:r w:rsidR="007B1AFC" w:rsidRPr="006F5CB9" w:rsidDel="00B55153">
          <w:rPr>
            <w:rFonts w:ascii="Roboto Condensed" w:hAnsi="Roboto Condensed"/>
            <w:sz w:val="22"/>
            <w:szCs w:val="22"/>
            <w:rPrChange w:id="230" w:author="Benedict Diederich" w:date="2022-05-25T17:33:00Z">
              <w:rPr>
                <w:sz w:val="22"/>
                <w:szCs w:val="22"/>
              </w:rPr>
            </w:rPrChange>
          </w:rPr>
          <w:delText xml:space="preserve"> große </w:delText>
        </w:r>
      </w:del>
      <w:ins w:id="231" w:author="Benedict Diederich" w:date="2022-05-25T17:40:00Z">
        <w:r w:rsidR="00B55153">
          <w:rPr>
            <w:rFonts w:ascii="Roboto Condensed" w:hAnsi="Roboto Condensed"/>
            <w:sz w:val="22"/>
            <w:szCs w:val="22"/>
          </w:rPr>
          <w:t xml:space="preserve"> </w:t>
        </w:r>
      </w:ins>
      <w:del w:id="232" w:author="Benedict Diederich" w:date="2022-05-25T17:40:00Z">
        <w:r w:rsidR="007B1AFC" w:rsidRPr="006F5CB9" w:rsidDel="00B55153">
          <w:rPr>
            <w:rFonts w:ascii="Roboto Condensed" w:hAnsi="Roboto Condensed"/>
            <w:sz w:val="22"/>
            <w:szCs w:val="22"/>
            <w:rPrChange w:id="233" w:author="Benedict Diederich" w:date="2022-05-25T17:33:00Z">
              <w:rPr>
                <w:sz w:val="22"/>
                <w:szCs w:val="22"/>
              </w:rPr>
            </w:rPrChange>
          </w:rPr>
          <w:delText xml:space="preserve">Bedeutung </w:delText>
        </w:r>
      </w:del>
      <w:r w:rsidR="007B1AFC" w:rsidRPr="006F5CB9">
        <w:rPr>
          <w:rFonts w:ascii="Roboto Condensed" w:hAnsi="Roboto Condensed"/>
          <w:sz w:val="22"/>
          <w:szCs w:val="22"/>
          <w:rPrChange w:id="234" w:author="Benedict Diederich" w:date="2022-05-25T17:33:00Z">
            <w:rPr>
              <w:sz w:val="22"/>
              <w:szCs w:val="22"/>
            </w:rPr>
          </w:rPrChange>
        </w:rPr>
        <w:t>und musste innerhalb des Projekts zunächst theoretisch hergeleitet</w:t>
      </w:r>
      <w:ins w:id="235" w:author="Benedict Diederich" w:date="2022-05-25T17:40:00Z">
        <w:r w:rsidR="00B55153">
          <w:rPr>
            <w:rFonts w:ascii="Roboto Condensed" w:hAnsi="Roboto Condensed"/>
            <w:sz w:val="22"/>
            <w:szCs w:val="22"/>
          </w:rPr>
          <w:t xml:space="preserve"> und an die </w:t>
        </w:r>
        <w:proofErr w:type="spellStart"/>
        <w:r w:rsidR="00B55153">
          <w:rPr>
            <w:rFonts w:ascii="Roboto Condensed" w:hAnsi="Roboto Condensed"/>
            <w:sz w:val="22"/>
            <w:szCs w:val="22"/>
          </w:rPr>
          <w:t>Poblemstellung</w:t>
        </w:r>
        <w:proofErr w:type="spellEnd"/>
        <w:r w:rsidR="00B55153">
          <w:rPr>
            <w:rFonts w:ascii="Roboto Condensed" w:hAnsi="Roboto Condensed"/>
            <w:sz w:val="22"/>
            <w:szCs w:val="22"/>
          </w:rPr>
          <w:t xml:space="preserve"> angepasst</w:t>
        </w:r>
      </w:ins>
      <w:r w:rsidR="007B1AFC" w:rsidRPr="006F5CB9">
        <w:rPr>
          <w:rFonts w:ascii="Roboto Condensed" w:hAnsi="Roboto Condensed"/>
          <w:sz w:val="22"/>
          <w:szCs w:val="22"/>
          <w:rPrChange w:id="236" w:author="Benedict Diederich" w:date="2022-05-25T17:33:00Z">
            <w:rPr>
              <w:sz w:val="22"/>
              <w:szCs w:val="22"/>
            </w:rPr>
          </w:rPrChange>
        </w:rPr>
        <w:t xml:space="preserve"> werden. Hierzu war die AG Sheppard von großer Hilfe. </w:t>
      </w:r>
    </w:p>
    <w:p w14:paraId="130CB42A" w14:textId="2B76C24E" w:rsidR="00725BEC" w:rsidRPr="006F5CB9" w:rsidRDefault="00897620" w:rsidP="006F5CB9">
      <w:pPr>
        <w:pStyle w:val="Beschriftung"/>
        <w:jc w:val="both"/>
        <w:rPr>
          <w:rFonts w:ascii="Roboto Condensed" w:hAnsi="Roboto Condensed"/>
          <w:sz w:val="22"/>
          <w:szCs w:val="22"/>
          <w:rPrChange w:id="237" w:author="Benedict Diederich" w:date="2022-05-25T17:33:00Z">
            <w:rPr>
              <w:sz w:val="22"/>
              <w:szCs w:val="22"/>
            </w:rPr>
          </w:rPrChange>
        </w:rPr>
        <w:pPrChange w:id="238" w:author="Benedict Diederich" w:date="2022-05-25T17:33:00Z">
          <w:pPr>
            <w:pStyle w:val="Beschriftung"/>
          </w:pPr>
        </w:pPrChange>
      </w:pPr>
      <w:r w:rsidRPr="006F5CB9">
        <w:rPr>
          <w:rFonts w:ascii="Roboto Condensed" w:hAnsi="Roboto Condensed"/>
          <w:noProof/>
          <w:sz w:val="22"/>
          <w:szCs w:val="22"/>
          <w:rPrChange w:id="239" w:author="Benedict Diederich" w:date="2022-05-25T17:33:00Z">
            <w:rPr>
              <w:noProof/>
              <w:sz w:val="22"/>
              <w:szCs w:val="22"/>
            </w:rPr>
          </w:rPrChange>
        </w:rPr>
        <w:drawing>
          <wp:anchor distT="0" distB="0" distL="114300" distR="114300" simplePos="0" relativeHeight="251658240" behindDoc="0" locked="0" layoutInCell="1" allowOverlap="1" wp14:anchorId="15EF3957" wp14:editId="40A5E7B7">
            <wp:simplePos x="0" y="0"/>
            <wp:positionH relativeFrom="column">
              <wp:posOffset>425077</wp:posOffset>
            </wp:positionH>
            <wp:positionV relativeFrom="paragraph">
              <wp:posOffset>392430</wp:posOffset>
            </wp:positionV>
            <wp:extent cx="5147945" cy="3942715"/>
            <wp:effectExtent l="0" t="0" r="0" b="0"/>
            <wp:wrapTopAndBottom/>
            <wp:docPr id="11" name="Grafik 10">
              <a:extLst xmlns:a="http://schemas.openxmlformats.org/drawingml/2006/main">
                <a:ext uri="{FF2B5EF4-FFF2-40B4-BE49-F238E27FC236}">
                  <a16:creationId xmlns:a16="http://schemas.microsoft.com/office/drawing/2014/main" id="{EE34A533-CA3E-4834-8E13-DDF590389F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a:extLst>
                        <a:ext uri="{FF2B5EF4-FFF2-40B4-BE49-F238E27FC236}">
                          <a16:creationId xmlns:a16="http://schemas.microsoft.com/office/drawing/2014/main" id="{EE34A533-CA3E-4834-8E13-DDF590389F43}"/>
                        </a:ext>
                      </a:extLst>
                    </pic:cNvPr>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5147945" cy="3942715"/>
                    </a:xfrm>
                    <a:prstGeom prst="rect">
                      <a:avLst/>
                    </a:prstGeom>
                  </pic:spPr>
                </pic:pic>
              </a:graphicData>
            </a:graphic>
            <wp14:sizeRelH relativeFrom="page">
              <wp14:pctWidth>0</wp14:pctWidth>
            </wp14:sizeRelH>
            <wp14:sizeRelV relativeFrom="page">
              <wp14:pctHeight>0</wp14:pctHeight>
            </wp14:sizeRelV>
          </wp:anchor>
        </w:drawing>
      </w:r>
      <w:r w:rsidR="00725BEC" w:rsidRPr="006F5CB9">
        <w:rPr>
          <w:rFonts w:ascii="Roboto Condensed" w:hAnsi="Roboto Condensed"/>
          <w:sz w:val="16"/>
          <w:szCs w:val="16"/>
          <w:rPrChange w:id="240" w:author="Benedict Diederich" w:date="2022-05-25T17:33:00Z">
            <w:rPr>
              <w:sz w:val="16"/>
              <w:szCs w:val="16"/>
            </w:rPr>
          </w:rPrChange>
        </w:rPr>
        <w:t xml:space="preserve">Figure </w:t>
      </w:r>
      <w:r w:rsidR="00725BEC" w:rsidRPr="006F5CB9">
        <w:rPr>
          <w:rFonts w:ascii="Roboto Condensed" w:hAnsi="Roboto Condensed"/>
          <w:sz w:val="16"/>
          <w:szCs w:val="16"/>
          <w:rPrChange w:id="241" w:author="Benedict Diederich" w:date="2022-05-25T17:33:00Z">
            <w:rPr>
              <w:sz w:val="16"/>
              <w:szCs w:val="16"/>
            </w:rPr>
          </w:rPrChange>
        </w:rPr>
        <w:fldChar w:fldCharType="begin"/>
      </w:r>
      <w:r w:rsidR="00725BEC" w:rsidRPr="006F5CB9">
        <w:rPr>
          <w:rFonts w:ascii="Roboto Condensed" w:hAnsi="Roboto Condensed"/>
          <w:sz w:val="16"/>
          <w:szCs w:val="16"/>
          <w:rPrChange w:id="242" w:author="Benedict Diederich" w:date="2022-05-25T17:33:00Z">
            <w:rPr>
              <w:sz w:val="16"/>
              <w:szCs w:val="16"/>
            </w:rPr>
          </w:rPrChange>
        </w:rPr>
        <w:instrText xml:space="preserve"> SEQ Figure \* ARABIC </w:instrText>
      </w:r>
      <w:r w:rsidR="00725BEC" w:rsidRPr="006F5CB9">
        <w:rPr>
          <w:rFonts w:ascii="Roboto Condensed" w:hAnsi="Roboto Condensed"/>
          <w:sz w:val="16"/>
          <w:szCs w:val="16"/>
          <w:rPrChange w:id="243" w:author="Benedict Diederich" w:date="2022-05-25T17:33:00Z">
            <w:rPr>
              <w:sz w:val="16"/>
              <w:szCs w:val="16"/>
            </w:rPr>
          </w:rPrChange>
        </w:rPr>
        <w:fldChar w:fldCharType="separate"/>
      </w:r>
      <w:r w:rsidR="00725BEC" w:rsidRPr="006F5CB9">
        <w:rPr>
          <w:rFonts w:ascii="Roboto Condensed" w:hAnsi="Roboto Condensed"/>
          <w:noProof/>
          <w:sz w:val="16"/>
          <w:szCs w:val="16"/>
          <w:rPrChange w:id="244" w:author="Benedict Diederich" w:date="2022-05-25T17:33:00Z">
            <w:rPr>
              <w:noProof/>
              <w:sz w:val="16"/>
              <w:szCs w:val="16"/>
            </w:rPr>
          </w:rPrChange>
        </w:rPr>
        <w:t>1</w:t>
      </w:r>
      <w:r w:rsidR="00725BEC" w:rsidRPr="006F5CB9">
        <w:rPr>
          <w:rFonts w:ascii="Roboto Condensed" w:hAnsi="Roboto Condensed"/>
          <w:sz w:val="16"/>
          <w:szCs w:val="16"/>
          <w:rPrChange w:id="245" w:author="Benedict Diederich" w:date="2022-05-25T17:33:00Z">
            <w:rPr>
              <w:sz w:val="16"/>
              <w:szCs w:val="16"/>
            </w:rPr>
          </w:rPrChange>
        </w:rPr>
        <w:fldChar w:fldCharType="end"/>
      </w:r>
      <w:r w:rsidR="00725BEC" w:rsidRPr="006F5CB9">
        <w:rPr>
          <w:rFonts w:ascii="Roboto Condensed" w:hAnsi="Roboto Condensed"/>
          <w:sz w:val="16"/>
          <w:szCs w:val="16"/>
          <w:rPrChange w:id="246" w:author="Benedict Diederich" w:date="2022-05-25T17:33:00Z">
            <w:rPr>
              <w:sz w:val="16"/>
              <w:szCs w:val="16"/>
            </w:rPr>
          </w:rPrChange>
        </w:rPr>
        <w:t xml:space="preserve"> - Schematischer Strahlengang </w:t>
      </w:r>
      <w:del w:id="247" w:author="Wang,Haoran //Leibniz-IPHT" w:date="2022-05-24T15:32:00Z">
        <w:r w:rsidR="00725BEC" w:rsidRPr="006F5CB9" w:rsidDel="00A83894">
          <w:rPr>
            <w:rFonts w:ascii="Roboto Condensed" w:hAnsi="Roboto Condensed"/>
            <w:noProof/>
            <w:sz w:val="16"/>
            <w:szCs w:val="16"/>
            <w:rPrChange w:id="248" w:author="Benedict Diederich" w:date="2022-05-25T17:33:00Z">
              <w:rPr>
                <w:noProof/>
                <w:sz w:val="16"/>
                <w:szCs w:val="16"/>
              </w:rPr>
            </w:rPrChange>
          </w:rPr>
          <w:delText xml:space="preserve"> </w:delText>
        </w:r>
      </w:del>
      <w:r w:rsidR="00725BEC" w:rsidRPr="006F5CB9">
        <w:rPr>
          <w:rFonts w:ascii="Roboto Condensed" w:hAnsi="Roboto Condensed"/>
          <w:noProof/>
          <w:sz w:val="16"/>
          <w:szCs w:val="16"/>
          <w:rPrChange w:id="249" w:author="Benedict Diederich" w:date="2022-05-25T17:33:00Z">
            <w:rPr>
              <w:noProof/>
              <w:sz w:val="16"/>
              <w:szCs w:val="16"/>
            </w:rPr>
          </w:rPrChange>
        </w:rPr>
        <w:t>des SIMMO Moduls mit zweifarbiger Anregung</w:t>
      </w:r>
    </w:p>
    <w:p w14:paraId="5412FA7A" w14:textId="4CC687D1" w:rsidR="00725BEC" w:rsidRPr="006F5CB9" w:rsidRDefault="00746283" w:rsidP="006F5CB9">
      <w:pPr>
        <w:jc w:val="both"/>
        <w:rPr>
          <w:rFonts w:ascii="Roboto Condensed" w:hAnsi="Roboto Condensed"/>
          <w:sz w:val="22"/>
          <w:szCs w:val="22"/>
          <w:rPrChange w:id="250" w:author="Benedict Diederich" w:date="2022-05-25T17:33:00Z">
            <w:rPr>
              <w:sz w:val="22"/>
              <w:szCs w:val="22"/>
            </w:rPr>
          </w:rPrChange>
        </w:rPr>
        <w:pPrChange w:id="251" w:author="Benedict Diederich" w:date="2022-05-25T17:33:00Z">
          <w:pPr/>
        </w:pPrChange>
      </w:pPr>
      <w:ins w:id="252" w:author="Wang,Haoran //Leibniz-IPHT" w:date="2022-05-24T16:08:00Z">
        <w:r w:rsidRPr="006F5CB9">
          <w:rPr>
            <w:rFonts w:ascii="Roboto Condensed" w:hAnsi="Roboto Condensed"/>
            <w:sz w:val="22"/>
            <w:szCs w:val="22"/>
            <w:rPrChange w:id="253" w:author="Benedict Diederich" w:date="2022-05-25T17:33:00Z">
              <w:rPr>
                <w:sz w:val="22"/>
                <w:szCs w:val="22"/>
              </w:rPr>
            </w:rPrChange>
          </w:rPr>
          <w:t xml:space="preserve">Abbildung 1. </w:t>
        </w:r>
      </w:ins>
      <w:ins w:id="254" w:author="Wang,Haoran //Leibniz-IPHT" w:date="2022-05-24T16:11:00Z">
        <w:r w:rsidRPr="006F5CB9">
          <w:rPr>
            <w:rFonts w:ascii="Roboto Condensed" w:hAnsi="Roboto Condensed"/>
            <w:sz w:val="22"/>
            <w:szCs w:val="22"/>
            <w:rPrChange w:id="255" w:author="Benedict Diederich" w:date="2022-05-25T17:33:00Z">
              <w:rPr>
                <w:sz w:val="22"/>
                <w:szCs w:val="22"/>
              </w:rPr>
            </w:rPrChange>
          </w:rPr>
          <w:t>Optischer Weg des SIM Beleuchtungsmoduls</w:t>
        </w:r>
      </w:ins>
    </w:p>
    <w:p w14:paraId="1B6FF922" w14:textId="7C730239" w:rsidR="00725BEC" w:rsidRPr="006F5CB9" w:rsidRDefault="007B1AFC" w:rsidP="006F5CB9">
      <w:pPr>
        <w:jc w:val="both"/>
        <w:rPr>
          <w:rFonts w:ascii="Roboto Condensed" w:hAnsi="Roboto Condensed"/>
          <w:sz w:val="22"/>
          <w:szCs w:val="22"/>
          <w:rPrChange w:id="256" w:author="Benedict Diederich" w:date="2022-05-25T17:33:00Z">
            <w:rPr>
              <w:sz w:val="22"/>
              <w:szCs w:val="22"/>
            </w:rPr>
          </w:rPrChange>
        </w:rPr>
        <w:pPrChange w:id="257" w:author="Benedict Diederich" w:date="2022-05-25T17:33:00Z">
          <w:pPr/>
        </w:pPrChange>
      </w:pPr>
      <w:r w:rsidRPr="006F5CB9">
        <w:rPr>
          <w:rFonts w:ascii="Roboto Condensed" w:hAnsi="Roboto Condensed"/>
          <w:sz w:val="22"/>
          <w:szCs w:val="22"/>
          <w:rPrChange w:id="258" w:author="Benedict Diederich" w:date="2022-05-25T17:33:00Z">
            <w:rPr>
              <w:sz w:val="22"/>
              <w:szCs w:val="22"/>
            </w:rPr>
          </w:rPrChange>
        </w:rPr>
        <w:lastRenderedPageBreak/>
        <w:t xml:space="preserve">Der korrekte Strahlengang mit zwei Laserwellenlängen (488nm, 635nm) ist in </w:t>
      </w:r>
      <w:del w:id="259" w:author="Benedict Diederich" w:date="2022-05-25T17:40:00Z">
        <w:r w:rsidRPr="006F5CB9" w:rsidDel="00B55153">
          <w:rPr>
            <w:rFonts w:ascii="Roboto Condensed" w:hAnsi="Roboto Condensed"/>
            <w:sz w:val="22"/>
            <w:szCs w:val="22"/>
            <w:rPrChange w:id="260" w:author="Benedict Diederich" w:date="2022-05-25T17:33:00Z">
              <w:rPr>
                <w:sz w:val="22"/>
                <w:szCs w:val="22"/>
              </w:rPr>
            </w:rPrChange>
          </w:rPr>
          <w:delText xml:space="preserve">Fig </w:delText>
        </w:r>
      </w:del>
      <w:ins w:id="261" w:author="Benedict Diederich" w:date="2022-05-25T17:40:00Z">
        <w:r w:rsidR="00B55153">
          <w:rPr>
            <w:rFonts w:ascii="Roboto Condensed" w:hAnsi="Roboto Condensed"/>
            <w:sz w:val="22"/>
            <w:szCs w:val="22"/>
          </w:rPr>
          <w:t xml:space="preserve">Abbildung </w:t>
        </w:r>
      </w:ins>
      <w:r w:rsidRPr="006F5CB9">
        <w:rPr>
          <w:rFonts w:ascii="Roboto Condensed" w:hAnsi="Roboto Condensed"/>
          <w:sz w:val="22"/>
          <w:szCs w:val="22"/>
          <w:rPrChange w:id="262" w:author="Benedict Diederich" w:date="2022-05-25T17:33:00Z">
            <w:rPr>
              <w:sz w:val="22"/>
              <w:szCs w:val="22"/>
            </w:rPr>
          </w:rPrChange>
        </w:rPr>
        <w:t xml:space="preserve">1. </w:t>
      </w:r>
      <w:r w:rsidR="00725BEC" w:rsidRPr="006F5CB9">
        <w:rPr>
          <w:rFonts w:ascii="Roboto Condensed" w:hAnsi="Roboto Condensed"/>
          <w:sz w:val="22"/>
          <w:szCs w:val="22"/>
          <w:rPrChange w:id="263" w:author="Benedict Diederich" w:date="2022-05-25T17:33:00Z">
            <w:rPr>
              <w:sz w:val="22"/>
              <w:szCs w:val="22"/>
            </w:rPr>
          </w:rPrChange>
        </w:rPr>
        <w:t>d</w:t>
      </w:r>
      <w:r w:rsidRPr="006F5CB9">
        <w:rPr>
          <w:rFonts w:ascii="Roboto Condensed" w:hAnsi="Roboto Condensed"/>
          <w:sz w:val="22"/>
          <w:szCs w:val="22"/>
          <w:rPrChange w:id="264" w:author="Benedict Diederich" w:date="2022-05-25T17:33:00Z">
            <w:rPr>
              <w:sz w:val="22"/>
              <w:szCs w:val="22"/>
            </w:rPr>
          </w:rPrChange>
        </w:rPr>
        <w:t>arg</w:t>
      </w:r>
      <w:r w:rsidR="00725BEC" w:rsidRPr="006F5CB9">
        <w:rPr>
          <w:rFonts w:ascii="Roboto Condensed" w:hAnsi="Roboto Condensed"/>
          <w:sz w:val="22"/>
          <w:szCs w:val="22"/>
          <w:rPrChange w:id="265" w:author="Benedict Diederich" w:date="2022-05-25T17:33:00Z">
            <w:rPr>
              <w:sz w:val="22"/>
              <w:szCs w:val="22"/>
            </w:rPr>
          </w:rPrChange>
        </w:rPr>
        <w:t>e</w:t>
      </w:r>
      <w:r w:rsidRPr="006F5CB9">
        <w:rPr>
          <w:rFonts w:ascii="Roboto Condensed" w:hAnsi="Roboto Condensed"/>
          <w:sz w:val="22"/>
          <w:szCs w:val="22"/>
          <w:rPrChange w:id="266" w:author="Benedict Diederich" w:date="2022-05-25T17:33:00Z">
            <w:rPr>
              <w:sz w:val="22"/>
              <w:szCs w:val="22"/>
            </w:rPr>
          </w:rPrChange>
        </w:rPr>
        <w:t xml:space="preserve">stellt, wobei </w:t>
      </w:r>
      <w:r w:rsidR="00725BEC" w:rsidRPr="006F5CB9">
        <w:rPr>
          <w:rFonts w:ascii="Roboto Condensed" w:hAnsi="Roboto Condensed"/>
          <w:sz w:val="22"/>
          <w:szCs w:val="22"/>
          <w:rPrChange w:id="267" w:author="Benedict Diederich" w:date="2022-05-25T17:33:00Z">
            <w:rPr>
              <w:sz w:val="22"/>
              <w:szCs w:val="22"/>
            </w:rPr>
          </w:rPrChange>
        </w:rPr>
        <w:t xml:space="preserve">ein einzelner DMD für beide Wellenlängen Verwendung findet. Eine alternative optische Konfiguration, bei </w:t>
      </w:r>
      <w:del w:id="268" w:author="Benedict Diederich" w:date="2022-05-25T17:40:00Z">
        <w:r w:rsidR="00725BEC" w:rsidRPr="006F5CB9" w:rsidDel="00B55153">
          <w:rPr>
            <w:rFonts w:ascii="Roboto Condensed" w:hAnsi="Roboto Condensed"/>
            <w:sz w:val="22"/>
            <w:szCs w:val="22"/>
            <w:rPrChange w:id="269" w:author="Benedict Diederich" w:date="2022-05-25T17:33:00Z">
              <w:rPr>
                <w:sz w:val="22"/>
                <w:szCs w:val="22"/>
              </w:rPr>
            </w:rPrChange>
          </w:rPr>
          <w:delText xml:space="preserve">denen </w:delText>
        </w:r>
      </w:del>
      <w:proofErr w:type="gramStart"/>
      <w:ins w:id="270" w:author="Benedict Diederich" w:date="2022-05-25T17:40:00Z">
        <w:r w:rsidR="00B55153">
          <w:rPr>
            <w:rFonts w:ascii="Roboto Condensed" w:hAnsi="Roboto Condensed"/>
            <w:sz w:val="22"/>
            <w:szCs w:val="22"/>
          </w:rPr>
          <w:t>der</w:t>
        </w:r>
        <w:r w:rsidR="00B55153" w:rsidRPr="006F5CB9">
          <w:rPr>
            <w:rFonts w:ascii="Roboto Condensed" w:hAnsi="Roboto Condensed"/>
            <w:sz w:val="22"/>
            <w:szCs w:val="22"/>
            <w:rPrChange w:id="271" w:author="Benedict Diederich" w:date="2022-05-25T17:33:00Z">
              <w:rPr>
                <w:sz w:val="22"/>
                <w:szCs w:val="22"/>
              </w:rPr>
            </w:rPrChange>
          </w:rPr>
          <w:t xml:space="preserve"> </w:t>
        </w:r>
      </w:ins>
      <w:r w:rsidR="00725BEC" w:rsidRPr="006F5CB9">
        <w:rPr>
          <w:rFonts w:ascii="Roboto Condensed" w:hAnsi="Roboto Condensed"/>
          <w:sz w:val="22"/>
          <w:szCs w:val="22"/>
          <w:rPrChange w:id="272" w:author="Benedict Diederich" w:date="2022-05-25T17:33:00Z">
            <w:rPr>
              <w:sz w:val="22"/>
              <w:szCs w:val="22"/>
            </w:rPr>
          </w:rPrChange>
        </w:rPr>
        <w:t>verschiedene Wellenlängen</w:t>
      </w:r>
      <w:proofErr w:type="gramEnd"/>
      <w:r w:rsidR="00725BEC" w:rsidRPr="006F5CB9">
        <w:rPr>
          <w:rFonts w:ascii="Roboto Condensed" w:hAnsi="Roboto Condensed"/>
          <w:sz w:val="22"/>
          <w:szCs w:val="22"/>
          <w:rPrChange w:id="273" w:author="Benedict Diederich" w:date="2022-05-25T17:33:00Z">
            <w:rPr>
              <w:sz w:val="22"/>
              <w:szCs w:val="22"/>
            </w:rPr>
          </w:rPrChange>
        </w:rPr>
        <w:t xml:space="preserve"> mit jeweils einem DMD angesteuert und mittels dichroitischen Spiegels vereinigt werden, wurde nach anfänglicher Erhebung als nicht wirtschaftlich </w:t>
      </w:r>
      <w:ins w:id="274" w:author="Benedict Diederich" w:date="2022-05-25T17:41:00Z">
        <w:r w:rsidR="00B55153">
          <w:rPr>
            <w:rFonts w:ascii="Roboto Condensed" w:hAnsi="Roboto Condensed"/>
            <w:sz w:val="22"/>
            <w:szCs w:val="22"/>
          </w:rPr>
          <w:t xml:space="preserve">und praktikabel </w:t>
        </w:r>
      </w:ins>
      <w:r w:rsidR="00725BEC" w:rsidRPr="006F5CB9">
        <w:rPr>
          <w:rFonts w:ascii="Roboto Condensed" w:hAnsi="Roboto Condensed"/>
          <w:sz w:val="22"/>
          <w:szCs w:val="22"/>
          <w:rPrChange w:id="275" w:author="Benedict Diederich" w:date="2022-05-25T17:33:00Z">
            <w:rPr>
              <w:sz w:val="22"/>
              <w:szCs w:val="22"/>
            </w:rPr>
          </w:rPrChange>
        </w:rPr>
        <w:t xml:space="preserve">angesehen. Der optische Strahlengang ist das Ergebnis von einem iterativen Entwicklungsprozess, wobei gleichzeitig die Komplexität und der Kostenaufwand reduziert wurden. </w:t>
      </w:r>
    </w:p>
    <w:p w14:paraId="1C8E8D61" w14:textId="23D28C32" w:rsidR="00725BEC" w:rsidRPr="006F5CB9" w:rsidRDefault="00725BEC" w:rsidP="006F5CB9">
      <w:pPr>
        <w:jc w:val="both"/>
        <w:rPr>
          <w:rFonts w:ascii="Roboto Condensed" w:hAnsi="Roboto Condensed"/>
          <w:sz w:val="22"/>
          <w:szCs w:val="22"/>
          <w:rPrChange w:id="276" w:author="Benedict Diederich" w:date="2022-05-25T17:33:00Z">
            <w:rPr>
              <w:sz w:val="22"/>
              <w:szCs w:val="22"/>
            </w:rPr>
          </w:rPrChange>
        </w:rPr>
        <w:pPrChange w:id="277" w:author="Benedict Diederich" w:date="2022-05-25T17:33:00Z">
          <w:pPr/>
        </w:pPrChange>
      </w:pPr>
    </w:p>
    <w:p w14:paraId="5F59185A" w14:textId="33E3782B" w:rsidR="00725BEC" w:rsidRPr="006F5CB9" w:rsidRDefault="00725BEC" w:rsidP="006F5CB9">
      <w:pPr>
        <w:jc w:val="both"/>
        <w:rPr>
          <w:rFonts w:ascii="Roboto Condensed" w:hAnsi="Roboto Condensed"/>
          <w:sz w:val="22"/>
          <w:szCs w:val="22"/>
          <w:rPrChange w:id="278" w:author="Benedict Diederich" w:date="2022-05-25T17:33:00Z">
            <w:rPr>
              <w:sz w:val="22"/>
              <w:szCs w:val="22"/>
            </w:rPr>
          </w:rPrChange>
        </w:rPr>
        <w:pPrChange w:id="279" w:author="Benedict Diederich" w:date="2022-05-25T17:33:00Z">
          <w:pPr/>
        </w:pPrChange>
      </w:pPr>
      <w:r w:rsidRPr="006F5CB9">
        <w:rPr>
          <w:rFonts w:ascii="Roboto Condensed" w:hAnsi="Roboto Condensed"/>
          <w:sz w:val="22"/>
          <w:szCs w:val="22"/>
          <w:rPrChange w:id="280" w:author="Benedict Diederich" w:date="2022-05-25T17:33:00Z">
            <w:rPr>
              <w:sz w:val="22"/>
              <w:szCs w:val="22"/>
            </w:rPr>
          </w:rPrChange>
        </w:rPr>
        <w:t xml:space="preserve">Im Verlauf des Projekts </w:t>
      </w:r>
      <w:r w:rsidR="001F020D" w:rsidRPr="006F5CB9">
        <w:rPr>
          <w:rFonts w:ascii="Roboto Condensed" w:hAnsi="Roboto Condensed"/>
          <w:sz w:val="22"/>
          <w:szCs w:val="22"/>
          <w:rPrChange w:id="281" w:author="Benedict Diederich" w:date="2022-05-25T17:33:00Z">
            <w:rPr>
              <w:sz w:val="22"/>
              <w:szCs w:val="22"/>
            </w:rPr>
          </w:rPrChange>
        </w:rPr>
        <w:t xml:space="preserve">konnten wir </w:t>
      </w:r>
      <w:r w:rsidRPr="006F5CB9">
        <w:rPr>
          <w:rFonts w:ascii="Roboto Condensed" w:hAnsi="Roboto Condensed"/>
          <w:sz w:val="22"/>
          <w:szCs w:val="22"/>
          <w:rPrChange w:id="282" w:author="Benedict Diederich" w:date="2022-05-25T17:33:00Z">
            <w:rPr>
              <w:sz w:val="22"/>
              <w:szCs w:val="22"/>
            </w:rPr>
          </w:rPrChange>
        </w:rPr>
        <w:t xml:space="preserve">die Firma Nikon </w:t>
      </w:r>
      <w:r w:rsidR="001F020D" w:rsidRPr="006F5CB9">
        <w:rPr>
          <w:rFonts w:ascii="Roboto Condensed" w:hAnsi="Roboto Condensed"/>
          <w:sz w:val="22"/>
          <w:szCs w:val="22"/>
          <w:rPrChange w:id="283" w:author="Benedict Diederich" w:date="2022-05-25T17:33:00Z">
            <w:rPr>
              <w:sz w:val="22"/>
              <w:szCs w:val="22"/>
            </w:rPr>
          </w:rPrChange>
        </w:rPr>
        <w:t xml:space="preserve">für das </w:t>
      </w:r>
      <w:r w:rsidRPr="006F5CB9">
        <w:rPr>
          <w:rFonts w:ascii="Roboto Condensed" w:hAnsi="Roboto Condensed"/>
          <w:sz w:val="22"/>
          <w:szCs w:val="22"/>
          <w:rPrChange w:id="284" w:author="Benedict Diederich" w:date="2022-05-25T17:33:00Z">
            <w:rPr>
              <w:sz w:val="22"/>
              <w:szCs w:val="22"/>
            </w:rPr>
          </w:rPrChange>
        </w:rPr>
        <w:t xml:space="preserve">Projekt </w:t>
      </w:r>
      <w:r w:rsidR="001F020D" w:rsidRPr="006F5CB9">
        <w:rPr>
          <w:rFonts w:ascii="Roboto Condensed" w:hAnsi="Roboto Condensed"/>
          <w:sz w:val="22"/>
          <w:szCs w:val="22"/>
          <w:rPrChange w:id="285" w:author="Benedict Diederich" w:date="2022-05-25T17:33:00Z">
            <w:rPr>
              <w:sz w:val="22"/>
              <w:szCs w:val="22"/>
            </w:rPr>
          </w:rPrChange>
        </w:rPr>
        <w:t>gewinnen</w:t>
      </w:r>
      <w:ins w:id="286" w:author="Benedict Diederich" w:date="2022-05-25T17:41:00Z">
        <w:r w:rsidR="00B55153">
          <w:rPr>
            <w:rFonts w:ascii="Roboto Condensed" w:hAnsi="Roboto Condensed"/>
            <w:sz w:val="22"/>
            <w:szCs w:val="22"/>
          </w:rPr>
          <w:t>, wobei Nikon</w:t>
        </w:r>
      </w:ins>
      <w:del w:id="287" w:author="Benedict Diederich" w:date="2022-05-25T17:41:00Z">
        <w:r w:rsidR="001F020D" w:rsidRPr="006F5CB9" w:rsidDel="00D55715">
          <w:rPr>
            <w:rFonts w:ascii="Roboto Condensed" w:hAnsi="Roboto Condensed"/>
            <w:sz w:val="22"/>
            <w:szCs w:val="22"/>
            <w:rPrChange w:id="288" w:author="Benedict Diederich" w:date="2022-05-25T17:33:00Z">
              <w:rPr>
                <w:sz w:val="22"/>
                <w:szCs w:val="22"/>
              </w:rPr>
            </w:rPrChange>
          </w:rPr>
          <w:delText xml:space="preserve"> </w:delText>
        </w:r>
        <w:r w:rsidRPr="006F5CB9" w:rsidDel="00D55715">
          <w:rPr>
            <w:rFonts w:ascii="Roboto Condensed" w:hAnsi="Roboto Condensed"/>
            <w:sz w:val="22"/>
            <w:szCs w:val="22"/>
            <w:rPrChange w:id="289" w:author="Benedict Diederich" w:date="2022-05-25T17:33:00Z">
              <w:rPr>
                <w:sz w:val="22"/>
                <w:szCs w:val="22"/>
              </w:rPr>
            </w:rPrChange>
          </w:rPr>
          <w:delText>und hat</w:delText>
        </w:r>
      </w:del>
      <w:r w:rsidRPr="006F5CB9">
        <w:rPr>
          <w:rFonts w:ascii="Roboto Condensed" w:hAnsi="Roboto Condensed"/>
          <w:sz w:val="22"/>
          <w:szCs w:val="22"/>
          <w:rPrChange w:id="290" w:author="Benedict Diederich" w:date="2022-05-25T17:33:00Z">
            <w:rPr>
              <w:sz w:val="22"/>
              <w:szCs w:val="22"/>
            </w:rPr>
          </w:rPrChange>
        </w:rPr>
        <w:t xml:space="preserve"> den optischen Aufbau mit eine</w:t>
      </w:r>
      <w:r w:rsidR="00F2579E" w:rsidRPr="006F5CB9">
        <w:rPr>
          <w:rFonts w:ascii="Roboto Condensed" w:hAnsi="Roboto Condensed"/>
          <w:sz w:val="22"/>
          <w:szCs w:val="22"/>
          <w:rPrChange w:id="291" w:author="Benedict Diederich" w:date="2022-05-25T17:33:00Z">
            <w:rPr>
              <w:sz w:val="22"/>
              <w:szCs w:val="22"/>
            </w:rPr>
          </w:rPrChange>
        </w:rPr>
        <w:t>m</w:t>
      </w:r>
      <w:r w:rsidRPr="006F5CB9">
        <w:rPr>
          <w:rFonts w:ascii="Roboto Condensed" w:hAnsi="Roboto Condensed"/>
          <w:sz w:val="22"/>
          <w:szCs w:val="22"/>
          <w:rPrChange w:id="292" w:author="Benedict Diederich" w:date="2022-05-25T17:33:00Z">
            <w:rPr>
              <w:sz w:val="22"/>
              <w:szCs w:val="22"/>
            </w:rPr>
          </w:rPrChange>
        </w:rPr>
        <w:t xml:space="preserve"> entsprechenden Stativ </w:t>
      </w:r>
      <w:r w:rsidR="00F2579E" w:rsidRPr="006F5CB9">
        <w:rPr>
          <w:rFonts w:ascii="Roboto Condensed" w:hAnsi="Roboto Condensed"/>
          <w:sz w:val="22"/>
          <w:szCs w:val="22"/>
          <w:rPrChange w:id="293" w:author="Benedict Diederich" w:date="2022-05-25T17:33:00Z">
            <w:rPr>
              <w:sz w:val="22"/>
              <w:szCs w:val="22"/>
            </w:rPr>
          </w:rPrChange>
        </w:rPr>
        <w:t xml:space="preserve">als Leihgabe </w:t>
      </w:r>
      <w:commentRangeStart w:id="294"/>
      <w:r w:rsidR="00F2579E" w:rsidRPr="006F5CB9">
        <w:rPr>
          <w:rFonts w:ascii="Roboto Condensed" w:hAnsi="Roboto Condensed"/>
          <w:sz w:val="22"/>
          <w:szCs w:val="22"/>
          <w:rPrChange w:id="295" w:author="Benedict Diederich" w:date="2022-05-25T17:33:00Z">
            <w:rPr>
              <w:sz w:val="22"/>
              <w:szCs w:val="22"/>
            </w:rPr>
          </w:rPrChange>
        </w:rPr>
        <w:t>unterstützt</w:t>
      </w:r>
      <w:commentRangeEnd w:id="294"/>
      <w:r w:rsidR="001F020D" w:rsidRPr="006F5CB9">
        <w:rPr>
          <w:rStyle w:val="Kommentarzeichen"/>
          <w:rFonts w:ascii="Roboto Condensed" w:hAnsi="Roboto Condensed"/>
          <w:rPrChange w:id="296" w:author="Benedict Diederich" w:date="2022-05-25T17:33:00Z">
            <w:rPr>
              <w:rStyle w:val="Kommentarzeichen"/>
            </w:rPr>
          </w:rPrChange>
        </w:rPr>
        <w:commentReference w:id="294"/>
      </w:r>
      <w:ins w:id="297" w:author="Benedict Diederich" w:date="2022-05-25T17:41:00Z">
        <w:r w:rsidR="00D55715">
          <w:rPr>
            <w:rFonts w:ascii="Roboto Condensed" w:hAnsi="Roboto Condensed"/>
            <w:sz w:val="22"/>
            <w:szCs w:val="22"/>
          </w:rPr>
          <w:t xml:space="preserve"> hat</w:t>
        </w:r>
      </w:ins>
      <w:r w:rsidR="00F2579E" w:rsidRPr="006F5CB9">
        <w:rPr>
          <w:rFonts w:ascii="Roboto Condensed" w:hAnsi="Roboto Condensed"/>
          <w:sz w:val="22"/>
          <w:szCs w:val="22"/>
          <w:rPrChange w:id="298" w:author="Benedict Diederich" w:date="2022-05-25T17:33:00Z">
            <w:rPr>
              <w:sz w:val="22"/>
              <w:szCs w:val="22"/>
            </w:rPr>
          </w:rPrChange>
        </w:rPr>
        <w:t xml:space="preserve">. So konnte der Strahlengang an unterschiedlichen Systemen getestet und angepasst werden. Der Vorteil des Nikon Mikroskopie Systems ist die Korrektur der chromatischen Aberrationen in den </w:t>
      </w:r>
      <w:proofErr w:type="spellStart"/>
      <w:r w:rsidR="00F2579E" w:rsidRPr="006F5CB9">
        <w:rPr>
          <w:rFonts w:ascii="Roboto Condensed" w:hAnsi="Roboto Condensed"/>
          <w:sz w:val="22"/>
          <w:szCs w:val="22"/>
          <w:rPrChange w:id="299" w:author="Benedict Diederich" w:date="2022-05-25T17:33:00Z">
            <w:rPr>
              <w:sz w:val="22"/>
              <w:szCs w:val="22"/>
            </w:rPr>
          </w:rPrChange>
        </w:rPr>
        <w:t>Mikroskopieobjektiven</w:t>
      </w:r>
      <w:proofErr w:type="spellEnd"/>
      <w:r w:rsidR="00F2579E" w:rsidRPr="006F5CB9">
        <w:rPr>
          <w:rFonts w:ascii="Roboto Condensed" w:hAnsi="Roboto Condensed"/>
          <w:sz w:val="22"/>
          <w:szCs w:val="22"/>
          <w:rPrChange w:id="300" w:author="Benedict Diederich" w:date="2022-05-25T17:33:00Z">
            <w:rPr>
              <w:sz w:val="22"/>
              <w:szCs w:val="22"/>
            </w:rPr>
          </w:rPrChange>
        </w:rPr>
        <w:t xml:space="preserve">, was bei der Abbildung des Gitters in die Probenebene mit mehreren Anregungswellenlängen </w:t>
      </w:r>
      <w:del w:id="301" w:author="Benedict Diederich" w:date="2022-05-25T17:42:00Z">
        <w:r w:rsidR="00F2579E" w:rsidRPr="006F5CB9" w:rsidDel="00D55715">
          <w:rPr>
            <w:rFonts w:ascii="Roboto Condensed" w:hAnsi="Roboto Condensed"/>
            <w:sz w:val="22"/>
            <w:szCs w:val="22"/>
            <w:rPrChange w:id="302" w:author="Benedict Diederich" w:date="2022-05-25T17:33:00Z">
              <w:rPr>
                <w:sz w:val="22"/>
                <w:szCs w:val="22"/>
              </w:rPr>
            </w:rPrChange>
          </w:rPr>
          <w:delText xml:space="preserve">von </w:delText>
        </w:r>
      </w:del>
      <w:ins w:id="303" w:author="Benedict Diederich" w:date="2022-05-25T17:42:00Z">
        <w:r w:rsidR="00D55715">
          <w:rPr>
            <w:rFonts w:ascii="Roboto Condensed" w:hAnsi="Roboto Condensed"/>
            <w:sz w:val="22"/>
            <w:szCs w:val="22"/>
          </w:rPr>
          <w:t>vorteilhaft</w:t>
        </w:r>
      </w:ins>
      <w:del w:id="304" w:author="Benedict Diederich" w:date="2022-05-25T17:42:00Z">
        <w:r w:rsidR="00F2579E" w:rsidRPr="006F5CB9" w:rsidDel="00D55715">
          <w:rPr>
            <w:rFonts w:ascii="Roboto Condensed" w:hAnsi="Roboto Condensed"/>
            <w:sz w:val="22"/>
            <w:szCs w:val="22"/>
            <w:rPrChange w:id="305" w:author="Benedict Diederich" w:date="2022-05-25T17:33:00Z">
              <w:rPr>
                <w:sz w:val="22"/>
                <w:szCs w:val="22"/>
              </w:rPr>
            </w:rPrChange>
          </w:rPr>
          <w:delText>großer Bedeutung</w:delText>
        </w:r>
      </w:del>
      <w:r w:rsidR="00F2579E" w:rsidRPr="006F5CB9">
        <w:rPr>
          <w:rFonts w:ascii="Roboto Condensed" w:hAnsi="Roboto Condensed"/>
          <w:sz w:val="22"/>
          <w:szCs w:val="22"/>
          <w:rPrChange w:id="306" w:author="Benedict Diederich" w:date="2022-05-25T17:33:00Z">
            <w:rPr>
              <w:sz w:val="22"/>
              <w:szCs w:val="22"/>
            </w:rPr>
          </w:rPrChange>
        </w:rPr>
        <w:t xml:space="preserve"> ist. Darüber hinaus konnten wir in Verbindung mit einem mitgelieferten Adapter, einer neuartigen Kamera (siehe ff. Kapitel) mit erhöhter Pixelzahl und Objektiv mit großem Gesichtsfeld zeigen, wie eine optische Hoch</w:t>
      </w:r>
      <w:ins w:id="307" w:author="Benedict Diederich" w:date="2022-05-25T17:42:00Z">
        <w:r w:rsidR="00D55715">
          <w:rPr>
            <w:rFonts w:ascii="Roboto Condensed" w:hAnsi="Roboto Condensed"/>
            <w:sz w:val="22"/>
            <w:szCs w:val="22"/>
          </w:rPr>
          <w:t>a</w:t>
        </w:r>
      </w:ins>
      <w:del w:id="308" w:author="Benedict Diederich" w:date="2022-05-25T17:42:00Z">
        <w:r w:rsidR="00F2579E" w:rsidRPr="006F5CB9" w:rsidDel="00D55715">
          <w:rPr>
            <w:rFonts w:ascii="Roboto Condensed" w:hAnsi="Roboto Condensed"/>
            <w:sz w:val="22"/>
            <w:szCs w:val="22"/>
            <w:rPrChange w:id="309" w:author="Benedict Diederich" w:date="2022-05-25T17:33:00Z">
              <w:rPr>
                <w:sz w:val="22"/>
                <w:szCs w:val="22"/>
              </w:rPr>
            </w:rPrChange>
          </w:rPr>
          <w:delText xml:space="preserve"> A</w:delText>
        </w:r>
      </w:del>
      <w:r w:rsidR="00F2579E" w:rsidRPr="006F5CB9">
        <w:rPr>
          <w:rFonts w:ascii="Roboto Condensed" w:hAnsi="Roboto Condensed"/>
          <w:sz w:val="22"/>
          <w:szCs w:val="22"/>
          <w:rPrChange w:id="310" w:author="Benedict Diederich" w:date="2022-05-25T17:33:00Z">
            <w:rPr>
              <w:sz w:val="22"/>
              <w:szCs w:val="22"/>
            </w:rPr>
          </w:rPrChange>
        </w:rPr>
        <w:t xml:space="preserve">uflösung (&gt;1.7x) auf einem äußerst großen Gesichtsfeld zu realisieren ist. Das bietet für den Anwender/die Anwenderin den Vorteil eines hohen Probendurchsatz mit gleichzeitig hoher optischer Auflösung. </w:t>
      </w:r>
    </w:p>
    <w:p w14:paraId="29B956AC" w14:textId="1FBE8AA7" w:rsidR="00E909B6" w:rsidRPr="006F5CB9" w:rsidRDefault="00E909B6" w:rsidP="006F5CB9">
      <w:pPr>
        <w:jc w:val="both"/>
        <w:rPr>
          <w:rFonts w:ascii="Roboto Condensed" w:hAnsi="Roboto Condensed"/>
          <w:sz w:val="22"/>
          <w:szCs w:val="22"/>
          <w:rPrChange w:id="311" w:author="Benedict Diederich" w:date="2022-05-25T17:33:00Z">
            <w:rPr>
              <w:sz w:val="22"/>
              <w:szCs w:val="22"/>
            </w:rPr>
          </w:rPrChange>
        </w:rPr>
        <w:pPrChange w:id="312" w:author="Benedict Diederich" w:date="2022-05-25T17:33:00Z">
          <w:pPr/>
        </w:pPrChange>
      </w:pPr>
    </w:p>
    <w:p w14:paraId="59956535" w14:textId="6BD9E1D6" w:rsidR="00D85946" w:rsidRPr="006F5CB9" w:rsidRDefault="00D85946" w:rsidP="006F5CB9">
      <w:pPr>
        <w:jc w:val="both"/>
        <w:rPr>
          <w:rFonts w:ascii="Roboto Condensed" w:hAnsi="Roboto Condensed"/>
          <w:i/>
          <w:iCs/>
          <w:sz w:val="22"/>
          <w:szCs w:val="22"/>
          <w:rPrChange w:id="313" w:author="Benedict Diederich" w:date="2022-05-25T17:33:00Z">
            <w:rPr>
              <w:i/>
              <w:iCs/>
              <w:sz w:val="22"/>
              <w:szCs w:val="22"/>
            </w:rPr>
          </w:rPrChange>
        </w:rPr>
        <w:pPrChange w:id="314" w:author="Benedict Diederich" w:date="2022-05-25T17:33:00Z">
          <w:pPr/>
        </w:pPrChange>
      </w:pPr>
      <w:r w:rsidRPr="006F5CB9">
        <w:rPr>
          <w:rFonts w:ascii="Roboto Condensed" w:hAnsi="Roboto Condensed"/>
          <w:i/>
          <w:iCs/>
          <w:sz w:val="22"/>
          <w:szCs w:val="22"/>
          <w:rPrChange w:id="315" w:author="Benedict Diederich" w:date="2022-05-25T17:33:00Z">
            <w:rPr>
              <w:i/>
              <w:iCs/>
              <w:sz w:val="22"/>
              <w:szCs w:val="22"/>
            </w:rPr>
          </w:rPrChange>
        </w:rPr>
        <w:t>Abschätzung der Fehler</w:t>
      </w:r>
    </w:p>
    <w:p w14:paraId="20B9BF49" w14:textId="1B66D95A" w:rsidR="00E909B6" w:rsidRPr="006F5CB9" w:rsidRDefault="00E909B6" w:rsidP="006F5CB9">
      <w:pPr>
        <w:jc w:val="both"/>
        <w:rPr>
          <w:rFonts w:ascii="Roboto Condensed" w:hAnsi="Roboto Condensed"/>
          <w:sz w:val="22"/>
          <w:szCs w:val="22"/>
          <w:rPrChange w:id="316" w:author="Benedict Diederich" w:date="2022-05-25T17:33:00Z">
            <w:rPr>
              <w:sz w:val="22"/>
              <w:szCs w:val="22"/>
            </w:rPr>
          </w:rPrChange>
        </w:rPr>
        <w:pPrChange w:id="317" w:author="Benedict Diederich" w:date="2022-05-25T17:33:00Z">
          <w:pPr/>
        </w:pPrChange>
      </w:pPr>
      <w:r w:rsidRPr="006F5CB9">
        <w:rPr>
          <w:rFonts w:ascii="Roboto Condensed" w:hAnsi="Roboto Condensed"/>
          <w:sz w:val="22"/>
          <w:szCs w:val="22"/>
          <w:rPrChange w:id="318" w:author="Benedict Diederich" w:date="2022-05-25T17:33:00Z">
            <w:rPr>
              <w:sz w:val="22"/>
              <w:szCs w:val="22"/>
            </w:rPr>
          </w:rPrChange>
        </w:rPr>
        <w:t xml:space="preserve">Die neuartige Ansteuerung des DMD </w:t>
      </w:r>
      <w:r w:rsidR="00CE19CD" w:rsidRPr="006F5CB9">
        <w:rPr>
          <w:rFonts w:ascii="Roboto Condensed" w:hAnsi="Roboto Condensed"/>
          <w:sz w:val="22"/>
          <w:szCs w:val="22"/>
          <w:rPrChange w:id="319" w:author="Benedict Diederich" w:date="2022-05-25T17:33:00Z">
            <w:rPr>
              <w:sz w:val="22"/>
              <w:szCs w:val="22"/>
            </w:rPr>
          </w:rPrChange>
        </w:rPr>
        <w:t xml:space="preserve">Pixelarrays führt in der hier vorgesehenen Anordnung </w:t>
      </w:r>
      <w:ins w:id="320" w:author="Benedict Diederich" w:date="2022-05-25T17:42:00Z">
        <w:r w:rsidR="00D55715">
          <w:rPr>
            <w:rFonts w:ascii="Roboto Condensed" w:hAnsi="Roboto Condensed"/>
            <w:sz w:val="22"/>
            <w:szCs w:val="22"/>
          </w:rPr>
          <w:t xml:space="preserve">zu </w:t>
        </w:r>
      </w:ins>
      <w:r w:rsidR="00CE19CD" w:rsidRPr="006F5CB9">
        <w:rPr>
          <w:rFonts w:ascii="Roboto Condensed" w:hAnsi="Roboto Condensed"/>
          <w:sz w:val="22"/>
          <w:szCs w:val="22"/>
          <w:rPrChange w:id="321" w:author="Benedict Diederich" w:date="2022-05-25T17:33:00Z">
            <w:rPr>
              <w:sz w:val="22"/>
              <w:szCs w:val="22"/>
            </w:rPr>
          </w:rPrChange>
        </w:rPr>
        <w:t>eine</w:t>
      </w:r>
      <w:ins w:id="322" w:author="Benedict Diederich" w:date="2022-05-25T17:42:00Z">
        <w:r w:rsidR="00D55715">
          <w:rPr>
            <w:rFonts w:ascii="Roboto Condensed" w:hAnsi="Roboto Condensed"/>
            <w:sz w:val="22"/>
            <w:szCs w:val="22"/>
          </w:rPr>
          <w:t xml:space="preserve">m </w:t>
        </w:r>
      </w:ins>
      <w:del w:id="323" w:author="Benedict Diederich" w:date="2022-05-25T17:42:00Z">
        <w:r w:rsidR="00CE19CD" w:rsidRPr="006F5CB9" w:rsidDel="00D55715">
          <w:rPr>
            <w:rFonts w:ascii="Roboto Condensed" w:hAnsi="Roboto Condensed"/>
            <w:sz w:val="22"/>
            <w:szCs w:val="22"/>
            <w:rPrChange w:id="324" w:author="Benedict Diederich" w:date="2022-05-25T17:33:00Z">
              <w:rPr>
                <w:sz w:val="22"/>
                <w:szCs w:val="22"/>
              </w:rPr>
            </w:rPrChange>
          </w:rPr>
          <w:delText xml:space="preserve">n </w:delText>
        </w:r>
      </w:del>
      <w:r w:rsidR="00CE19CD" w:rsidRPr="006F5CB9">
        <w:rPr>
          <w:rFonts w:ascii="Roboto Condensed" w:hAnsi="Roboto Condensed"/>
          <w:sz w:val="22"/>
          <w:szCs w:val="22"/>
          <w:rPrChange w:id="325" w:author="Benedict Diederich" w:date="2022-05-25T17:33:00Z">
            <w:rPr>
              <w:sz w:val="22"/>
              <w:szCs w:val="22"/>
            </w:rPr>
          </w:rPrChange>
        </w:rPr>
        <w:t xml:space="preserve">Effizienzverlust. Die sogenannte </w:t>
      </w:r>
      <w:proofErr w:type="spellStart"/>
      <w:r w:rsidR="00CE19CD" w:rsidRPr="006F5CB9">
        <w:rPr>
          <w:rFonts w:ascii="Roboto Condensed" w:hAnsi="Roboto Condensed"/>
          <w:sz w:val="22"/>
          <w:szCs w:val="22"/>
          <w:rPrChange w:id="326" w:author="Benedict Diederich" w:date="2022-05-25T17:33:00Z">
            <w:rPr>
              <w:sz w:val="22"/>
              <w:szCs w:val="22"/>
            </w:rPr>
          </w:rPrChange>
        </w:rPr>
        <w:t>Blazed</w:t>
      </w:r>
      <w:del w:id="327" w:author="Benedict Diederich" w:date="2022-05-25T17:42:00Z">
        <w:r w:rsidR="00CE19CD" w:rsidRPr="006F5CB9" w:rsidDel="00D55715">
          <w:rPr>
            <w:rFonts w:ascii="Roboto Condensed" w:hAnsi="Roboto Condensed"/>
            <w:sz w:val="22"/>
            <w:szCs w:val="22"/>
            <w:rPrChange w:id="328" w:author="Benedict Diederich" w:date="2022-05-25T17:33:00Z">
              <w:rPr>
                <w:sz w:val="22"/>
                <w:szCs w:val="22"/>
              </w:rPr>
            </w:rPrChange>
          </w:rPr>
          <w:delText>-</w:delText>
        </w:r>
      </w:del>
      <w:r w:rsidR="00CE19CD" w:rsidRPr="006F5CB9">
        <w:rPr>
          <w:rFonts w:ascii="Roboto Condensed" w:hAnsi="Roboto Condensed"/>
          <w:sz w:val="22"/>
          <w:szCs w:val="22"/>
          <w:rPrChange w:id="329" w:author="Benedict Diederich" w:date="2022-05-25T17:33:00Z">
            <w:rPr>
              <w:sz w:val="22"/>
              <w:szCs w:val="22"/>
            </w:rPr>
          </w:rPrChange>
        </w:rPr>
        <w:t>bedigung</w:t>
      </w:r>
      <w:proofErr w:type="spellEnd"/>
      <w:r w:rsidR="00CE19CD" w:rsidRPr="006F5CB9">
        <w:rPr>
          <w:rFonts w:ascii="Roboto Condensed" w:hAnsi="Roboto Condensed"/>
          <w:sz w:val="22"/>
          <w:szCs w:val="22"/>
          <w:rPrChange w:id="330" w:author="Benedict Diederich" w:date="2022-05-25T17:33:00Z">
            <w:rPr>
              <w:sz w:val="22"/>
              <w:szCs w:val="22"/>
            </w:rPr>
          </w:rPrChange>
        </w:rPr>
        <w:t>, also der Zustand, bei dem einfallender und ausfallender Winkel in Zusammenspiel zum angewinkelten Reflexionsgitter (</w:t>
      </w:r>
      <w:proofErr w:type="spellStart"/>
      <w:r w:rsidR="00CE19CD" w:rsidRPr="006F5CB9">
        <w:rPr>
          <w:rFonts w:ascii="Roboto Condensed" w:hAnsi="Roboto Condensed"/>
          <w:sz w:val="22"/>
          <w:szCs w:val="22"/>
          <w:rPrChange w:id="331" w:author="Benedict Diederich" w:date="2022-05-25T17:33:00Z">
            <w:rPr>
              <w:sz w:val="22"/>
              <w:szCs w:val="22"/>
            </w:rPr>
          </w:rPrChange>
        </w:rPr>
        <w:t>Micromirror</w:t>
      </w:r>
      <w:proofErr w:type="spellEnd"/>
      <w:r w:rsidR="00CE19CD" w:rsidRPr="006F5CB9">
        <w:rPr>
          <w:rFonts w:ascii="Roboto Condensed" w:hAnsi="Roboto Condensed"/>
          <w:sz w:val="22"/>
          <w:szCs w:val="22"/>
          <w:rPrChange w:id="332" w:author="Benedict Diederich" w:date="2022-05-25T17:33:00Z">
            <w:rPr>
              <w:sz w:val="22"/>
              <w:szCs w:val="22"/>
            </w:rPr>
          </w:rPrChange>
        </w:rPr>
        <w:t xml:space="preserve">-Kippwinkel) ein Optimum </w:t>
      </w:r>
      <w:proofErr w:type="gramStart"/>
      <w:r w:rsidR="00CE19CD" w:rsidRPr="006F5CB9">
        <w:rPr>
          <w:rFonts w:ascii="Roboto Condensed" w:hAnsi="Roboto Condensed"/>
          <w:sz w:val="22"/>
          <w:szCs w:val="22"/>
          <w:rPrChange w:id="333" w:author="Benedict Diederich" w:date="2022-05-25T17:33:00Z">
            <w:rPr>
              <w:sz w:val="22"/>
              <w:szCs w:val="22"/>
            </w:rPr>
          </w:rPrChange>
        </w:rPr>
        <w:t>hinsichtlich einfallenden und nutzbaren reflektierten Licht</w:t>
      </w:r>
      <w:proofErr w:type="gramEnd"/>
      <w:r w:rsidR="00CE19CD" w:rsidRPr="006F5CB9">
        <w:rPr>
          <w:rFonts w:ascii="Roboto Condensed" w:hAnsi="Roboto Condensed"/>
          <w:sz w:val="22"/>
          <w:szCs w:val="22"/>
          <w:rPrChange w:id="334" w:author="Benedict Diederich" w:date="2022-05-25T17:33:00Z">
            <w:rPr>
              <w:sz w:val="22"/>
              <w:szCs w:val="22"/>
            </w:rPr>
          </w:rPrChange>
        </w:rPr>
        <w:t xml:space="preserve"> liefert, kann nicht für beide Wellenlängen gleichzeitig und durch die zusätzliche Rotation der Pixel</w:t>
      </w:r>
      <w:r w:rsidR="0052763F" w:rsidRPr="006F5CB9">
        <w:rPr>
          <w:rFonts w:ascii="Roboto Condensed" w:hAnsi="Roboto Condensed"/>
          <w:sz w:val="22"/>
          <w:szCs w:val="22"/>
          <w:rPrChange w:id="335" w:author="Benedict Diederich" w:date="2022-05-25T17:33:00Z">
            <w:rPr>
              <w:sz w:val="22"/>
              <w:szCs w:val="22"/>
            </w:rPr>
          </w:rPrChange>
        </w:rPr>
        <w:t xml:space="preserve"> auch global für eine einzelne Wellenlänge nicht erreicht </w:t>
      </w:r>
      <w:del w:id="336" w:author="Benedict Diederich" w:date="2022-05-25T17:43:00Z">
        <w:r w:rsidR="0052763F" w:rsidRPr="006F5CB9" w:rsidDel="00D55715">
          <w:rPr>
            <w:rFonts w:ascii="Roboto Condensed" w:hAnsi="Roboto Condensed"/>
            <w:sz w:val="22"/>
            <w:szCs w:val="22"/>
            <w:rPrChange w:id="337" w:author="Benedict Diederich" w:date="2022-05-25T17:33:00Z">
              <w:rPr>
                <w:sz w:val="22"/>
                <w:szCs w:val="22"/>
              </w:rPr>
            </w:rPrChange>
          </w:rPr>
          <w:delText>wird</w:delText>
        </w:r>
      </w:del>
      <w:ins w:id="338" w:author="Benedict Diederich" w:date="2022-05-25T17:43:00Z">
        <w:r w:rsidR="00D55715" w:rsidRPr="006F5CB9">
          <w:rPr>
            <w:rFonts w:ascii="Roboto Condensed" w:hAnsi="Roboto Condensed"/>
            <w:sz w:val="22"/>
            <w:szCs w:val="22"/>
            <w:rPrChange w:id="339" w:author="Benedict Diederich" w:date="2022-05-25T17:33:00Z">
              <w:rPr>
                <w:sz w:val="22"/>
                <w:szCs w:val="22"/>
              </w:rPr>
            </w:rPrChange>
          </w:rPr>
          <w:t>w</w:t>
        </w:r>
        <w:r w:rsidR="00D55715">
          <w:rPr>
            <w:rFonts w:ascii="Roboto Condensed" w:hAnsi="Roboto Condensed"/>
            <w:sz w:val="22"/>
            <w:szCs w:val="22"/>
          </w:rPr>
          <w:t>erden</w:t>
        </w:r>
      </w:ins>
      <w:r w:rsidR="0052763F" w:rsidRPr="006F5CB9">
        <w:rPr>
          <w:rFonts w:ascii="Roboto Condensed" w:hAnsi="Roboto Condensed"/>
          <w:sz w:val="22"/>
          <w:szCs w:val="22"/>
          <w:rPrChange w:id="340" w:author="Benedict Diederich" w:date="2022-05-25T17:33:00Z">
            <w:rPr>
              <w:sz w:val="22"/>
              <w:szCs w:val="22"/>
            </w:rPr>
          </w:rPrChange>
        </w:rPr>
        <w:t xml:space="preserve">. Dieses technische Problem ist erst beim </w:t>
      </w:r>
      <w:del w:id="341" w:author="Benedict Diederich" w:date="2022-05-25T17:43:00Z">
        <w:r w:rsidR="002471F5" w:rsidRPr="006F5CB9" w:rsidDel="00D55715">
          <w:rPr>
            <w:rFonts w:ascii="Roboto Condensed" w:hAnsi="Roboto Condensed"/>
            <w:sz w:val="22"/>
            <w:szCs w:val="22"/>
            <w:rPrChange w:id="342" w:author="Benedict Diederich" w:date="2022-05-25T17:33:00Z">
              <w:rPr>
                <w:sz w:val="22"/>
                <w:szCs w:val="22"/>
              </w:rPr>
            </w:rPrChange>
          </w:rPr>
          <w:delText>D</w:delText>
        </w:r>
        <w:r w:rsidR="0052763F" w:rsidRPr="006F5CB9" w:rsidDel="00D55715">
          <w:rPr>
            <w:rFonts w:ascii="Roboto Condensed" w:hAnsi="Roboto Condensed"/>
            <w:sz w:val="22"/>
            <w:szCs w:val="22"/>
            <w:rPrChange w:id="343" w:author="Benedict Diederich" w:date="2022-05-25T17:33:00Z">
              <w:rPr>
                <w:sz w:val="22"/>
                <w:szCs w:val="22"/>
              </w:rPr>
            </w:rPrChange>
          </w:rPr>
          <w:delText>urchfühen</w:delText>
        </w:r>
      </w:del>
      <w:ins w:id="344" w:author="Benedict Diederich" w:date="2022-05-25T17:43:00Z">
        <w:r w:rsidR="00D55715" w:rsidRPr="00D55715">
          <w:rPr>
            <w:rFonts w:ascii="Roboto Condensed" w:hAnsi="Roboto Condensed"/>
            <w:sz w:val="22"/>
            <w:szCs w:val="22"/>
          </w:rPr>
          <w:t>Durchführen</w:t>
        </w:r>
      </w:ins>
      <w:r w:rsidR="0052763F" w:rsidRPr="006F5CB9">
        <w:rPr>
          <w:rFonts w:ascii="Roboto Condensed" w:hAnsi="Roboto Condensed"/>
          <w:sz w:val="22"/>
          <w:szCs w:val="22"/>
          <w:rPrChange w:id="345" w:author="Benedict Diederich" w:date="2022-05-25T17:33:00Z">
            <w:rPr>
              <w:sz w:val="22"/>
              <w:szCs w:val="22"/>
            </w:rPr>
          </w:rPrChange>
        </w:rPr>
        <w:t xml:space="preserve"> der Experimente </w:t>
      </w:r>
      <w:del w:id="346" w:author="Benedict Diederich" w:date="2022-05-25T17:43:00Z">
        <w:r w:rsidR="0052763F" w:rsidRPr="006F5CB9" w:rsidDel="00D55715">
          <w:rPr>
            <w:rFonts w:ascii="Roboto Condensed" w:hAnsi="Roboto Condensed"/>
            <w:sz w:val="22"/>
            <w:szCs w:val="22"/>
            <w:rPrChange w:id="347" w:author="Benedict Diederich" w:date="2022-05-25T17:33:00Z">
              <w:rPr>
                <w:sz w:val="22"/>
                <w:szCs w:val="22"/>
              </w:rPr>
            </w:rPrChange>
          </w:rPr>
          <w:delText xml:space="preserve">aufgetaucht </w:delText>
        </w:r>
      </w:del>
      <w:ins w:id="348" w:author="Benedict Diederich" w:date="2022-05-25T17:43:00Z">
        <w:r w:rsidR="00D55715">
          <w:rPr>
            <w:rFonts w:ascii="Roboto Condensed" w:hAnsi="Roboto Condensed"/>
            <w:sz w:val="22"/>
            <w:szCs w:val="22"/>
          </w:rPr>
          <w:t>aufgefallen</w:t>
        </w:r>
        <w:r w:rsidR="00D55715" w:rsidRPr="006F5CB9">
          <w:rPr>
            <w:rFonts w:ascii="Roboto Condensed" w:hAnsi="Roboto Condensed"/>
            <w:sz w:val="22"/>
            <w:szCs w:val="22"/>
            <w:rPrChange w:id="349" w:author="Benedict Diederich" w:date="2022-05-25T17:33:00Z">
              <w:rPr>
                <w:sz w:val="22"/>
                <w:szCs w:val="22"/>
              </w:rPr>
            </w:rPrChange>
          </w:rPr>
          <w:t xml:space="preserve"> </w:t>
        </w:r>
      </w:ins>
      <w:r w:rsidR="0052763F" w:rsidRPr="006F5CB9">
        <w:rPr>
          <w:rFonts w:ascii="Roboto Condensed" w:hAnsi="Roboto Condensed"/>
          <w:sz w:val="22"/>
          <w:szCs w:val="22"/>
          <w:rPrChange w:id="350" w:author="Benedict Diederich" w:date="2022-05-25T17:33:00Z">
            <w:rPr>
              <w:sz w:val="22"/>
              <w:szCs w:val="22"/>
            </w:rPr>
          </w:rPrChange>
        </w:rPr>
        <w:t>und wurde von uns mit mathematischen Werkzeugen modelliert</w:t>
      </w:r>
      <w:ins w:id="351" w:author="Benedict Diederich" w:date="2022-05-25T17:43:00Z">
        <w:r w:rsidR="00D55715">
          <w:rPr>
            <w:rFonts w:ascii="Roboto Condensed" w:hAnsi="Roboto Condensed"/>
            <w:sz w:val="22"/>
            <w:szCs w:val="22"/>
          </w:rPr>
          <w:t xml:space="preserve">. Zu diesem Thema </w:t>
        </w:r>
      </w:ins>
      <w:del w:id="352" w:author="Benedict Diederich" w:date="2022-05-25T17:43:00Z">
        <w:r w:rsidR="0052763F" w:rsidRPr="006F5CB9" w:rsidDel="00D55715">
          <w:rPr>
            <w:rFonts w:ascii="Roboto Condensed" w:hAnsi="Roboto Condensed"/>
            <w:sz w:val="22"/>
            <w:szCs w:val="22"/>
            <w:rPrChange w:id="353" w:author="Benedict Diederich" w:date="2022-05-25T17:33:00Z">
              <w:rPr>
                <w:sz w:val="22"/>
                <w:szCs w:val="22"/>
              </w:rPr>
            </w:rPrChange>
          </w:rPr>
          <w:delText xml:space="preserve"> und wird innerhalb einer sich in </w:delText>
        </w:r>
      </w:del>
      <w:ins w:id="354" w:author="Benedict Diederich" w:date="2022-05-25T17:43:00Z">
        <w:r w:rsidR="00D55715">
          <w:rPr>
            <w:rFonts w:ascii="Roboto Condensed" w:hAnsi="Roboto Condensed"/>
            <w:sz w:val="22"/>
            <w:szCs w:val="22"/>
          </w:rPr>
          <w:t xml:space="preserve">verfassen wir </w:t>
        </w:r>
      </w:ins>
      <w:del w:id="355" w:author="Benedict Diederich" w:date="2022-05-25T17:43:00Z">
        <w:r w:rsidR="0052763F" w:rsidRPr="006F5CB9" w:rsidDel="00D55715">
          <w:rPr>
            <w:rFonts w:ascii="Roboto Condensed" w:hAnsi="Roboto Condensed"/>
            <w:sz w:val="22"/>
            <w:szCs w:val="22"/>
            <w:rPrChange w:id="356" w:author="Benedict Diederich" w:date="2022-05-25T17:33:00Z">
              <w:rPr>
                <w:sz w:val="22"/>
                <w:szCs w:val="22"/>
              </w:rPr>
            </w:rPrChange>
          </w:rPr>
          <w:delText xml:space="preserve">der Verfassung befindlichen </w:delText>
        </w:r>
      </w:del>
      <w:ins w:id="357" w:author="Benedict Diederich" w:date="2022-05-25T17:43:00Z">
        <w:r w:rsidR="00D55715">
          <w:rPr>
            <w:rFonts w:ascii="Roboto Condensed" w:hAnsi="Roboto Condensed"/>
            <w:sz w:val="22"/>
            <w:szCs w:val="22"/>
          </w:rPr>
          <w:t>de</w:t>
        </w:r>
      </w:ins>
      <w:ins w:id="358" w:author="Benedict Diederich" w:date="2022-05-25T17:44:00Z">
        <w:r w:rsidR="00D55715">
          <w:rPr>
            <w:rFonts w:ascii="Roboto Condensed" w:hAnsi="Roboto Condensed"/>
            <w:sz w:val="22"/>
            <w:szCs w:val="22"/>
          </w:rPr>
          <w:t xml:space="preserve">rzeit eine wissenschaftliche </w:t>
        </w:r>
      </w:ins>
      <w:r w:rsidR="0052763F" w:rsidRPr="006F5CB9">
        <w:rPr>
          <w:rFonts w:ascii="Roboto Condensed" w:hAnsi="Roboto Condensed"/>
          <w:sz w:val="22"/>
          <w:szCs w:val="22"/>
          <w:rPrChange w:id="359" w:author="Benedict Diederich" w:date="2022-05-25T17:33:00Z">
            <w:rPr>
              <w:sz w:val="22"/>
              <w:szCs w:val="22"/>
            </w:rPr>
          </w:rPrChange>
        </w:rPr>
        <w:t>Publikation</w:t>
      </w:r>
      <w:del w:id="360" w:author="Benedict Diederich" w:date="2022-05-25T17:44:00Z">
        <w:r w:rsidR="0052763F" w:rsidRPr="006F5CB9" w:rsidDel="00D55715">
          <w:rPr>
            <w:rFonts w:ascii="Roboto Condensed" w:hAnsi="Roboto Condensed"/>
            <w:sz w:val="22"/>
            <w:szCs w:val="22"/>
            <w:rPrChange w:id="361" w:author="Benedict Diederich" w:date="2022-05-25T17:33:00Z">
              <w:rPr>
                <w:sz w:val="22"/>
                <w:szCs w:val="22"/>
              </w:rPr>
            </w:rPrChange>
          </w:rPr>
          <w:delText xml:space="preserve"> der mit de</w:delText>
        </w:r>
      </w:del>
      <w:ins w:id="362" w:author="Benedict Diederich" w:date="2022-05-25T17:44:00Z">
        <w:r w:rsidR="00D55715">
          <w:rPr>
            <w:rFonts w:ascii="Roboto Condensed" w:hAnsi="Roboto Condensed"/>
            <w:sz w:val="22"/>
            <w:szCs w:val="22"/>
          </w:rPr>
          <w:t>, um das Problem für zukünftige Probleme zu dokumentieren</w:t>
        </w:r>
      </w:ins>
      <w:del w:id="363" w:author="Benedict Diederich" w:date="2022-05-25T17:44:00Z">
        <w:r w:rsidR="0052763F" w:rsidRPr="006F5CB9" w:rsidDel="00D55715">
          <w:rPr>
            <w:rFonts w:ascii="Roboto Condensed" w:hAnsi="Roboto Condensed"/>
            <w:sz w:val="22"/>
            <w:szCs w:val="22"/>
            <w:rPrChange w:id="364" w:author="Benedict Diederich" w:date="2022-05-25T17:33:00Z">
              <w:rPr>
                <w:sz w:val="22"/>
                <w:szCs w:val="22"/>
              </w:rPr>
            </w:rPrChange>
          </w:rPr>
          <w:delText>r wissenschaftlichen Gemeinschaft kommuniziert</w:delText>
        </w:r>
      </w:del>
      <w:r w:rsidR="0052763F" w:rsidRPr="006F5CB9">
        <w:rPr>
          <w:rFonts w:ascii="Roboto Condensed" w:hAnsi="Roboto Condensed"/>
          <w:sz w:val="22"/>
          <w:szCs w:val="22"/>
          <w:rPrChange w:id="365" w:author="Benedict Diederich" w:date="2022-05-25T17:33:00Z">
            <w:rPr>
              <w:sz w:val="22"/>
              <w:szCs w:val="22"/>
            </w:rPr>
          </w:rPrChange>
        </w:rPr>
        <w:t xml:space="preserve">. Diese Information ist besonders für zukünftige Projekte/Produkte von großer Relevanz, da die ursprüngliche </w:t>
      </w:r>
      <w:r w:rsidR="002471F5" w:rsidRPr="006F5CB9">
        <w:rPr>
          <w:rFonts w:ascii="Roboto Condensed" w:hAnsi="Roboto Condensed"/>
          <w:sz w:val="22"/>
          <w:szCs w:val="22"/>
          <w:rPrChange w:id="366" w:author="Benedict Diederich" w:date="2022-05-25T17:33:00Z">
            <w:rPr>
              <w:sz w:val="22"/>
              <w:szCs w:val="22"/>
            </w:rPr>
          </w:rPrChange>
        </w:rPr>
        <w:t>Form</w:t>
      </w:r>
      <w:r w:rsidR="0052763F" w:rsidRPr="006F5CB9">
        <w:rPr>
          <w:rFonts w:ascii="Roboto Condensed" w:hAnsi="Roboto Condensed"/>
          <w:sz w:val="22"/>
          <w:szCs w:val="22"/>
          <w:rPrChange w:id="367" w:author="Benedict Diederich" w:date="2022-05-25T17:33:00Z">
            <w:rPr>
              <w:sz w:val="22"/>
              <w:szCs w:val="22"/>
            </w:rPr>
          </w:rPrChange>
        </w:rPr>
        <w:t xml:space="preserve"> der Pixelansteuer</w:t>
      </w:r>
      <w:r w:rsidR="002471F5" w:rsidRPr="006F5CB9">
        <w:rPr>
          <w:rFonts w:ascii="Roboto Condensed" w:hAnsi="Roboto Condensed"/>
          <w:sz w:val="22"/>
          <w:szCs w:val="22"/>
          <w:rPrChange w:id="368" w:author="Benedict Diederich" w:date="2022-05-25T17:33:00Z">
            <w:rPr>
              <w:sz w:val="22"/>
              <w:szCs w:val="22"/>
            </w:rPr>
          </w:rPrChange>
        </w:rPr>
        <w:t>u</w:t>
      </w:r>
      <w:r w:rsidR="0052763F" w:rsidRPr="006F5CB9">
        <w:rPr>
          <w:rFonts w:ascii="Roboto Condensed" w:hAnsi="Roboto Condensed"/>
          <w:sz w:val="22"/>
          <w:szCs w:val="22"/>
          <w:rPrChange w:id="369" w:author="Benedict Diederich" w:date="2022-05-25T17:33:00Z">
            <w:rPr>
              <w:sz w:val="22"/>
              <w:szCs w:val="22"/>
            </w:rPr>
          </w:rPrChange>
        </w:rPr>
        <w:t xml:space="preserve">ng </w:t>
      </w:r>
      <w:del w:id="370" w:author="Benedict Diederich" w:date="2022-05-25T17:44:00Z">
        <w:r w:rsidR="0052763F" w:rsidRPr="006F5CB9" w:rsidDel="00D55715">
          <w:rPr>
            <w:rFonts w:ascii="Roboto Condensed" w:hAnsi="Roboto Condensed"/>
            <w:sz w:val="22"/>
            <w:szCs w:val="22"/>
            <w:rPrChange w:id="371" w:author="Benedict Diederich" w:date="2022-05-25T17:33:00Z">
              <w:rPr>
                <w:sz w:val="22"/>
                <w:szCs w:val="22"/>
              </w:rPr>
            </w:rPrChange>
          </w:rPr>
          <w:delText xml:space="preserve">zukünftig </w:delText>
        </w:r>
      </w:del>
      <w:r w:rsidR="0052763F" w:rsidRPr="006F5CB9">
        <w:rPr>
          <w:rFonts w:ascii="Roboto Condensed" w:hAnsi="Roboto Condensed"/>
          <w:sz w:val="22"/>
          <w:szCs w:val="22"/>
          <w:rPrChange w:id="372" w:author="Benedict Diederich" w:date="2022-05-25T17:33:00Z">
            <w:rPr>
              <w:sz w:val="22"/>
              <w:szCs w:val="22"/>
            </w:rPr>
          </w:rPrChange>
        </w:rPr>
        <w:t xml:space="preserve">seitens Texas </w:t>
      </w:r>
      <w:r w:rsidR="002471F5" w:rsidRPr="006F5CB9">
        <w:rPr>
          <w:rFonts w:ascii="Roboto Condensed" w:hAnsi="Roboto Condensed"/>
          <w:sz w:val="22"/>
          <w:szCs w:val="22"/>
          <w:rPrChange w:id="373" w:author="Benedict Diederich" w:date="2022-05-25T17:33:00Z">
            <w:rPr>
              <w:sz w:val="22"/>
              <w:szCs w:val="22"/>
            </w:rPr>
          </w:rPrChange>
        </w:rPr>
        <w:t xml:space="preserve">Instruments </w:t>
      </w:r>
      <w:r w:rsidR="0052763F" w:rsidRPr="006F5CB9">
        <w:rPr>
          <w:rFonts w:ascii="Roboto Condensed" w:hAnsi="Roboto Condensed"/>
          <w:sz w:val="22"/>
          <w:szCs w:val="22"/>
          <w:rPrChange w:id="374" w:author="Benedict Diederich" w:date="2022-05-25T17:33:00Z">
            <w:rPr>
              <w:sz w:val="22"/>
              <w:szCs w:val="22"/>
            </w:rPr>
          </w:rPrChange>
        </w:rPr>
        <w:t>nicht mehr produziert wird</w:t>
      </w:r>
      <w:ins w:id="375" w:author="Benedict Diederich" w:date="2022-05-25T17:44:00Z">
        <w:r w:rsidR="00D55715">
          <w:rPr>
            <w:rFonts w:ascii="Roboto Condensed" w:hAnsi="Roboto Condensed"/>
            <w:sz w:val="22"/>
            <w:szCs w:val="22"/>
          </w:rPr>
          <w:t xml:space="preserve"> („End </w:t>
        </w:r>
        <w:proofErr w:type="spellStart"/>
        <w:r w:rsidR="00D55715">
          <w:rPr>
            <w:rFonts w:ascii="Roboto Condensed" w:hAnsi="Roboto Condensed"/>
            <w:sz w:val="22"/>
            <w:szCs w:val="22"/>
          </w:rPr>
          <w:t>of</w:t>
        </w:r>
        <w:proofErr w:type="spellEnd"/>
        <w:r w:rsidR="00D55715">
          <w:rPr>
            <w:rFonts w:ascii="Roboto Condensed" w:hAnsi="Roboto Condensed"/>
            <w:sz w:val="22"/>
            <w:szCs w:val="22"/>
          </w:rPr>
          <w:t xml:space="preserve"> Life“)</w:t>
        </w:r>
      </w:ins>
      <w:r w:rsidR="0052763F" w:rsidRPr="006F5CB9">
        <w:rPr>
          <w:rFonts w:ascii="Roboto Condensed" w:hAnsi="Roboto Condensed"/>
          <w:sz w:val="22"/>
          <w:szCs w:val="22"/>
          <w:rPrChange w:id="376" w:author="Benedict Diederich" w:date="2022-05-25T17:33:00Z">
            <w:rPr>
              <w:sz w:val="22"/>
              <w:szCs w:val="22"/>
            </w:rPr>
          </w:rPrChange>
        </w:rPr>
        <w:t xml:space="preserve">. </w:t>
      </w:r>
    </w:p>
    <w:p w14:paraId="5B7CBF49" w14:textId="77777777" w:rsidR="00EF3457" w:rsidRPr="006F5CB9" w:rsidRDefault="00EF3457" w:rsidP="006F5CB9">
      <w:pPr>
        <w:jc w:val="both"/>
        <w:rPr>
          <w:rFonts w:ascii="Roboto Condensed" w:hAnsi="Roboto Condensed"/>
          <w:sz w:val="22"/>
          <w:szCs w:val="22"/>
          <w:rPrChange w:id="377" w:author="Benedict Diederich" w:date="2022-05-25T17:33:00Z">
            <w:rPr>
              <w:sz w:val="22"/>
              <w:szCs w:val="22"/>
            </w:rPr>
          </w:rPrChange>
        </w:rPr>
        <w:pPrChange w:id="378" w:author="Benedict Diederich" w:date="2022-05-25T17:33:00Z">
          <w:pPr/>
        </w:pPrChange>
      </w:pPr>
    </w:p>
    <w:p w14:paraId="05FF067D" w14:textId="66C22F59" w:rsidR="00D85946" w:rsidRPr="006F5CB9" w:rsidRDefault="00D85946" w:rsidP="006F5CB9">
      <w:pPr>
        <w:jc w:val="both"/>
        <w:rPr>
          <w:rFonts w:ascii="Roboto Condensed" w:hAnsi="Roboto Condensed"/>
          <w:i/>
          <w:iCs/>
          <w:sz w:val="22"/>
          <w:szCs w:val="22"/>
          <w:rPrChange w:id="379" w:author="Benedict Diederich" w:date="2022-05-25T17:33:00Z">
            <w:rPr>
              <w:i/>
              <w:iCs/>
              <w:sz w:val="22"/>
              <w:szCs w:val="22"/>
            </w:rPr>
          </w:rPrChange>
        </w:rPr>
        <w:pPrChange w:id="380" w:author="Benedict Diederich" w:date="2022-05-25T17:33:00Z">
          <w:pPr/>
        </w:pPrChange>
      </w:pPr>
      <w:r w:rsidRPr="006F5CB9">
        <w:rPr>
          <w:rFonts w:ascii="Roboto Condensed" w:hAnsi="Roboto Condensed"/>
          <w:i/>
          <w:iCs/>
          <w:sz w:val="22"/>
          <w:szCs w:val="22"/>
          <w:rPrChange w:id="381" w:author="Benedict Diederich" w:date="2022-05-25T17:33:00Z">
            <w:rPr>
              <w:i/>
              <w:iCs/>
              <w:sz w:val="22"/>
              <w:szCs w:val="22"/>
            </w:rPr>
          </w:rPrChange>
        </w:rPr>
        <w:t>Auswahl der Fluorophore/Laserwellenlänge</w:t>
      </w:r>
    </w:p>
    <w:p w14:paraId="23A89445" w14:textId="0DA3566A" w:rsidR="00D85946" w:rsidRPr="006F5CB9" w:rsidRDefault="002471F5" w:rsidP="006F5CB9">
      <w:pPr>
        <w:jc w:val="both"/>
        <w:rPr>
          <w:rFonts w:ascii="Roboto Condensed" w:hAnsi="Roboto Condensed"/>
          <w:sz w:val="22"/>
          <w:szCs w:val="22"/>
          <w:rPrChange w:id="382" w:author="Benedict Diederich" w:date="2022-05-25T17:33:00Z">
            <w:rPr>
              <w:sz w:val="22"/>
              <w:szCs w:val="22"/>
            </w:rPr>
          </w:rPrChange>
        </w:rPr>
        <w:pPrChange w:id="383" w:author="Benedict Diederich" w:date="2022-05-25T17:33:00Z">
          <w:pPr/>
        </w:pPrChange>
      </w:pPr>
      <w:r w:rsidRPr="006F5CB9">
        <w:rPr>
          <w:rFonts w:ascii="Roboto Condensed" w:hAnsi="Roboto Condensed"/>
          <w:sz w:val="22"/>
          <w:szCs w:val="22"/>
          <w:rPrChange w:id="384" w:author="Benedict Diederich" w:date="2022-05-25T17:33:00Z">
            <w:rPr>
              <w:sz w:val="22"/>
              <w:szCs w:val="22"/>
            </w:rPr>
          </w:rPrChange>
        </w:rPr>
        <w:t xml:space="preserve">Für die Validierung der korrekten Funktionsweise konnten wir innerhalb des Projekts auf mit Bakterien (GFP) infizierte Epithelzellen (Alexa Fluor ® 647) zurückgreifen. Zu diesem Zweck wurde die Anregung der Proben </w:t>
      </w:r>
      <w:r w:rsidR="00F326AA" w:rsidRPr="006F5CB9">
        <w:rPr>
          <w:rFonts w:ascii="Roboto Condensed" w:hAnsi="Roboto Condensed"/>
          <w:sz w:val="22"/>
          <w:szCs w:val="22"/>
          <w:rPrChange w:id="385" w:author="Benedict Diederich" w:date="2022-05-25T17:33:00Z">
            <w:rPr>
              <w:sz w:val="22"/>
              <w:szCs w:val="22"/>
            </w:rPr>
          </w:rPrChange>
        </w:rPr>
        <w:t>mittels fasergekoppelten Lasers</w:t>
      </w:r>
      <w:r w:rsidRPr="006F5CB9">
        <w:rPr>
          <w:rFonts w:ascii="Roboto Condensed" w:hAnsi="Roboto Condensed"/>
          <w:sz w:val="22"/>
          <w:szCs w:val="22"/>
          <w:rPrChange w:id="386" w:author="Benedict Diederich" w:date="2022-05-25T17:33:00Z">
            <w:rPr>
              <w:sz w:val="22"/>
              <w:szCs w:val="22"/>
            </w:rPr>
          </w:rPrChange>
        </w:rPr>
        <w:t xml:space="preserve"> (488nm, 635nm) erreicht. Zur Kostenoptimierung wurde mit verschiedenen Geräten experimentiert, wobei chinesische Fabrikate (MICOST</w:t>
      </w:r>
      <w:r w:rsidR="00F326AA" w:rsidRPr="006F5CB9">
        <w:rPr>
          <w:rFonts w:ascii="Roboto Condensed" w:hAnsi="Roboto Condensed"/>
          <w:sz w:val="22"/>
          <w:szCs w:val="22"/>
          <w:rPrChange w:id="387" w:author="Benedict Diederich" w:date="2022-05-25T17:33:00Z">
            <w:rPr>
              <w:sz w:val="22"/>
              <w:szCs w:val="22"/>
            </w:rPr>
          </w:rPrChange>
        </w:rPr>
        <w:t>, Wuhan, China</w:t>
      </w:r>
      <w:r w:rsidRPr="006F5CB9">
        <w:rPr>
          <w:rFonts w:ascii="Roboto Condensed" w:hAnsi="Roboto Condensed"/>
          <w:sz w:val="22"/>
          <w:szCs w:val="22"/>
          <w:rPrChange w:id="388" w:author="Benedict Diederich" w:date="2022-05-25T17:33:00Z">
            <w:rPr>
              <w:sz w:val="22"/>
              <w:szCs w:val="22"/>
            </w:rPr>
          </w:rPrChange>
        </w:rPr>
        <w:t xml:space="preserve">) hinsichtlich der Phasenstabilität, des Modenprofils, der temporären Spektralen Stabilität </w:t>
      </w:r>
      <w:r w:rsidR="004A351B" w:rsidRPr="006F5CB9">
        <w:rPr>
          <w:rFonts w:ascii="Roboto Condensed" w:hAnsi="Roboto Condensed"/>
          <w:sz w:val="22"/>
          <w:szCs w:val="22"/>
          <w:rPrChange w:id="389" w:author="Benedict Diederich" w:date="2022-05-25T17:33:00Z">
            <w:rPr>
              <w:sz w:val="22"/>
              <w:szCs w:val="22"/>
            </w:rPr>
          </w:rPrChange>
        </w:rPr>
        <w:t>und Ausgangsleistung mit deutschen Geräten (</w:t>
      </w:r>
      <w:proofErr w:type="spellStart"/>
      <w:r w:rsidR="004A351B" w:rsidRPr="006F5CB9">
        <w:rPr>
          <w:rFonts w:ascii="Roboto Condensed" w:hAnsi="Roboto Condensed"/>
          <w:sz w:val="22"/>
          <w:szCs w:val="22"/>
          <w:rPrChange w:id="390" w:author="Benedict Diederich" w:date="2022-05-25T17:33:00Z">
            <w:rPr>
              <w:sz w:val="22"/>
              <w:szCs w:val="22"/>
            </w:rPr>
          </w:rPrChange>
        </w:rPr>
        <w:t>Omicron</w:t>
      </w:r>
      <w:proofErr w:type="spellEnd"/>
      <w:r w:rsidR="00F326AA" w:rsidRPr="006F5CB9">
        <w:rPr>
          <w:rFonts w:ascii="Roboto Condensed" w:hAnsi="Roboto Condensed"/>
          <w:sz w:val="22"/>
          <w:szCs w:val="22"/>
          <w:rPrChange w:id="391" w:author="Benedict Diederich" w:date="2022-05-25T17:33:00Z">
            <w:rPr>
              <w:sz w:val="22"/>
              <w:szCs w:val="22"/>
            </w:rPr>
          </w:rPrChange>
        </w:rPr>
        <w:t>, Deutschland</w:t>
      </w:r>
      <w:r w:rsidR="004A351B" w:rsidRPr="006F5CB9">
        <w:rPr>
          <w:rFonts w:ascii="Roboto Condensed" w:hAnsi="Roboto Condensed"/>
          <w:sz w:val="22"/>
          <w:szCs w:val="22"/>
          <w:rPrChange w:id="392" w:author="Benedict Diederich" w:date="2022-05-25T17:33:00Z">
            <w:rPr>
              <w:sz w:val="22"/>
              <w:szCs w:val="22"/>
            </w:rPr>
          </w:rPrChange>
        </w:rPr>
        <w:t xml:space="preserve">) verglichen wurden. Weiterhin wurden </w:t>
      </w:r>
      <w:r w:rsidR="008B67B2" w:rsidRPr="006F5CB9">
        <w:rPr>
          <w:rFonts w:ascii="Roboto Condensed" w:hAnsi="Roboto Condensed"/>
          <w:sz w:val="22"/>
          <w:szCs w:val="22"/>
          <w:rPrChange w:id="393" w:author="Benedict Diederich" w:date="2022-05-25T17:33:00Z">
            <w:rPr>
              <w:sz w:val="22"/>
              <w:szCs w:val="22"/>
            </w:rPr>
          </w:rPrChange>
        </w:rPr>
        <w:t>Multi Mode</w:t>
      </w:r>
      <w:r w:rsidR="004A351B" w:rsidRPr="006F5CB9">
        <w:rPr>
          <w:rFonts w:ascii="Roboto Condensed" w:hAnsi="Roboto Condensed"/>
          <w:sz w:val="22"/>
          <w:szCs w:val="22"/>
          <w:rPrChange w:id="394" w:author="Benedict Diederich" w:date="2022-05-25T17:33:00Z">
            <w:rPr>
              <w:sz w:val="22"/>
              <w:szCs w:val="22"/>
            </w:rPr>
          </w:rPrChange>
        </w:rPr>
        <w:t xml:space="preserve"> und </w:t>
      </w:r>
      <w:r w:rsidR="008B67B2" w:rsidRPr="006F5CB9">
        <w:rPr>
          <w:rFonts w:ascii="Roboto Condensed" w:hAnsi="Roboto Condensed"/>
          <w:sz w:val="22"/>
          <w:szCs w:val="22"/>
          <w:rPrChange w:id="395" w:author="Benedict Diederich" w:date="2022-05-25T17:33:00Z">
            <w:rPr>
              <w:sz w:val="22"/>
              <w:szCs w:val="22"/>
            </w:rPr>
          </w:rPrChange>
        </w:rPr>
        <w:t>Single Mode</w:t>
      </w:r>
      <w:r w:rsidR="004A351B" w:rsidRPr="006F5CB9">
        <w:rPr>
          <w:rFonts w:ascii="Roboto Condensed" w:hAnsi="Roboto Condensed"/>
          <w:sz w:val="22"/>
          <w:szCs w:val="22"/>
          <w:rPrChange w:id="396" w:author="Benedict Diederich" w:date="2022-05-25T17:33:00Z">
            <w:rPr>
              <w:sz w:val="22"/>
              <w:szCs w:val="22"/>
            </w:rPr>
          </w:rPrChange>
        </w:rPr>
        <w:t xml:space="preserve"> Laser miteinander vergleichen. Die letztendliche Wahl </w:t>
      </w:r>
      <w:del w:id="397" w:author="Benedict Diederich" w:date="2022-05-25T17:45:00Z">
        <w:r w:rsidR="004A351B" w:rsidRPr="006F5CB9" w:rsidDel="00F01192">
          <w:rPr>
            <w:rFonts w:ascii="Roboto Condensed" w:hAnsi="Roboto Condensed"/>
            <w:sz w:val="22"/>
            <w:szCs w:val="22"/>
            <w:rPrChange w:id="398" w:author="Benedict Diederich" w:date="2022-05-25T17:33:00Z">
              <w:rPr>
                <w:sz w:val="22"/>
                <w:szCs w:val="22"/>
              </w:rPr>
            </w:rPrChange>
          </w:rPr>
          <w:delText>hinsichtlich Preis</w:delText>
        </w:r>
      </w:del>
      <w:ins w:id="399" w:author="Benedict Diederich" w:date="2022-05-25T17:45:00Z">
        <w:r w:rsidR="00F01192" w:rsidRPr="00F01192">
          <w:rPr>
            <w:rFonts w:ascii="Roboto Condensed" w:hAnsi="Roboto Condensed"/>
            <w:sz w:val="22"/>
            <w:szCs w:val="22"/>
          </w:rPr>
          <w:t>hinsichtlich Preises</w:t>
        </w:r>
      </w:ins>
      <w:r w:rsidR="004A351B" w:rsidRPr="006F5CB9">
        <w:rPr>
          <w:rFonts w:ascii="Roboto Condensed" w:hAnsi="Roboto Condensed"/>
          <w:sz w:val="22"/>
          <w:szCs w:val="22"/>
          <w:rPrChange w:id="400" w:author="Benedict Diederich" w:date="2022-05-25T17:33:00Z">
            <w:rPr>
              <w:sz w:val="22"/>
              <w:szCs w:val="22"/>
            </w:rPr>
          </w:rPrChange>
        </w:rPr>
        <w:t xml:space="preserve"> und Modenqual</w:t>
      </w:r>
      <w:r w:rsidR="008B67B2" w:rsidRPr="006F5CB9">
        <w:rPr>
          <w:rFonts w:ascii="Roboto Condensed" w:hAnsi="Roboto Condensed"/>
          <w:sz w:val="22"/>
          <w:szCs w:val="22"/>
          <w:rPrChange w:id="401" w:author="Benedict Diederich" w:date="2022-05-25T17:33:00Z">
            <w:rPr>
              <w:sz w:val="22"/>
              <w:szCs w:val="22"/>
            </w:rPr>
          </w:rPrChange>
        </w:rPr>
        <w:t>i</w:t>
      </w:r>
      <w:r w:rsidR="004A351B" w:rsidRPr="006F5CB9">
        <w:rPr>
          <w:rFonts w:ascii="Roboto Condensed" w:hAnsi="Roboto Condensed"/>
          <w:sz w:val="22"/>
          <w:szCs w:val="22"/>
          <w:rPrChange w:id="402" w:author="Benedict Diederich" w:date="2022-05-25T17:33:00Z">
            <w:rPr>
              <w:sz w:val="22"/>
              <w:szCs w:val="22"/>
            </w:rPr>
          </w:rPrChange>
        </w:rPr>
        <w:t xml:space="preserve">tät fällt auf eine </w:t>
      </w:r>
      <w:r w:rsidR="008B67B2" w:rsidRPr="006F5CB9">
        <w:rPr>
          <w:rFonts w:ascii="Roboto Condensed" w:hAnsi="Roboto Condensed"/>
          <w:sz w:val="22"/>
          <w:szCs w:val="22"/>
          <w:rPrChange w:id="403" w:author="Benedict Diederich" w:date="2022-05-25T17:33:00Z">
            <w:rPr>
              <w:sz w:val="22"/>
              <w:szCs w:val="22"/>
            </w:rPr>
          </w:rPrChange>
        </w:rPr>
        <w:t>Kombination</w:t>
      </w:r>
      <w:r w:rsidR="004A351B" w:rsidRPr="006F5CB9">
        <w:rPr>
          <w:rFonts w:ascii="Roboto Condensed" w:hAnsi="Roboto Condensed"/>
          <w:sz w:val="22"/>
          <w:szCs w:val="22"/>
          <w:rPrChange w:id="404" w:author="Benedict Diederich" w:date="2022-05-25T17:33:00Z">
            <w:rPr>
              <w:sz w:val="22"/>
              <w:szCs w:val="22"/>
            </w:rPr>
          </w:rPrChange>
        </w:rPr>
        <w:t xml:space="preserve"> aus zwei MICOST fasergekoppelten </w:t>
      </w:r>
      <w:r w:rsidR="008B67B2" w:rsidRPr="006F5CB9">
        <w:rPr>
          <w:rFonts w:ascii="Roboto Condensed" w:hAnsi="Roboto Condensed"/>
          <w:sz w:val="22"/>
          <w:szCs w:val="22"/>
          <w:rPrChange w:id="405" w:author="Benedict Diederich" w:date="2022-05-25T17:33:00Z">
            <w:rPr>
              <w:sz w:val="22"/>
              <w:szCs w:val="22"/>
            </w:rPr>
          </w:rPrChange>
        </w:rPr>
        <w:t>Single Mode</w:t>
      </w:r>
      <w:r w:rsidR="004A351B" w:rsidRPr="006F5CB9">
        <w:rPr>
          <w:rFonts w:ascii="Roboto Condensed" w:hAnsi="Roboto Condensed"/>
          <w:sz w:val="22"/>
          <w:szCs w:val="22"/>
          <w:rPrChange w:id="406" w:author="Benedict Diederich" w:date="2022-05-25T17:33:00Z">
            <w:rPr>
              <w:sz w:val="22"/>
              <w:szCs w:val="22"/>
            </w:rPr>
          </w:rPrChange>
        </w:rPr>
        <w:t xml:space="preserve"> Lasern. Alternative Experimente mit </w:t>
      </w:r>
      <w:r w:rsidR="008B67B2" w:rsidRPr="006F5CB9">
        <w:rPr>
          <w:rFonts w:ascii="Roboto Condensed" w:hAnsi="Roboto Condensed"/>
          <w:sz w:val="22"/>
          <w:szCs w:val="22"/>
          <w:rPrChange w:id="407" w:author="Benedict Diederich" w:date="2022-05-25T17:33:00Z">
            <w:rPr>
              <w:sz w:val="22"/>
              <w:szCs w:val="22"/>
            </w:rPr>
          </w:rPrChange>
        </w:rPr>
        <w:t>Multi Mode</w:t>
      </w:r>
      <w:r w:rsidR="004A351B" w:rsidRPr="006F5CB9">
        <w:rPr>
          <w:rFonts w:ascii="Roboto Condensed" w:hAnsi="Roboto Condensed"/>
          <w:sz w:val="22"/>
          <w:szCs w:val="22"/>
          <w:rPrChange w:id="408" w:author="Benedict Diederich" w:date="2022-05-25T17:33:00Z">
            <w:rPr>
              <w:sz w:val="22"/>
              <w:szCs w:val="22"/>
            </w:rPr>
          </w:rPrChange>
        </w:rPr>
        <w:t xml:space="preserve"> Lasern die eine höhere Leistung benötigen wurden abgebrochen, da der Aufwand für das sogenannte </w:t>
      </w:r>
      <w:proofErr w:type="spellStart"/>
      <w:r w:rsidR="004A351B" w:rsidRPr="006F5CB9">
        <w:rPr>
          <w:rFonts w:ascii="Roboto Condensed" w:hAnsi="Roboto Condensed"/>
          <w:sz w:val="22"/>
          <w:szCs w:val="22"/>
          <w:rPrChange w:id="409" w:author="Benedict Diederich" w:date="2022-05-25T17:33:00Z">
            <w:rPr>
              <w:sz w:val="22"/>
              <w:szCs w:val="22"/>
            </w:rPr>
          </w:rPrChange>
        </w:rPr>
        <w:t>Despeckeling</w:t>
      </w:r>
      <w:proofErr w:type="spellEnd"/>
      <w:r w:rsidR="004A351B" w:rsidRPr="006F5CB9">
        <w:rPr>
          <w:rFonts w:ascii="Roboto Condensed" w:hAnsi="Roboto Condensed"/>
          <w:sz w:val="22"/>
          <w:szCs w:val="22"/>
          <w:rPrChange w:id="410" w:author="Benedict Diederich" w:date="2022-05-25T17:33:00Z">
            <w:rPr>
              <w:sz w:val="22"/>
              <w:szCs w:val="22"/>
            </w:rPr>
          </w:rPrChange>
        </w:rPr>
        <w:t xml:space="preserve"> zu groß war.</w:t>
      </w:r>
      <w:r w:rsidR="00F326AA" w:rsidRPr="006F5CB9">
        <w:rPr>
          <w:rFonts w:ascii="Roboto Condensed" w:hAnsi="Roboto Condensed"/>
          <w:sz w:val="22"/>
          <w:szCs w:val="22"/>
          <w:rPrChange w:id="411" w:author="Benedict Diederich" w:date="2022-05-25T17:33:00Z">
            <w:rPr>
              <w:sz w:val="22"/>
              <w:szCs w:val="22"/>
            </w:rPr>
          </w:rPrChange>
        </w:rPr>
        <w:t xml:space="preserve"> Die chinesischen Geräte bieten einen Kostenvorteil </w:t>
      </w:r>
      <w:proofErr w:type="gramStart"/>
      <w:r w:rsidR="00F326AA" w:rsidRPr="006F5CB9">
        <w:rPr>
          <w:rFonts w:ascii="Roboto Condensed" w:hAnsi="Roboto Condensed"/>
          <w:sz w:val="22"/>
          <w:szCs w:val="22"/>
          <w:rPrChange w:id="412" w:author="Benedict Diederich" w:date="2022-05-25T17:33:00Z">
            <w:rPr>
              <w:sz w:val="22"/>
              <w:szCs w:val="22"/>
            </w:rPr>
          </w:rPrChange>
        </w:rPr>
        <w:t>von einem Faktor</w:t>
      </w:r>
      <w:proofErr w:type="gramEnd"/>
      <w:r w:rsidR="00F326AA" w:rsidRPr="006F5CB9">
        <w:rPr>
          <w:rFonts w:ascii="Roboto Condensed" w:hAnsi="Roboto Condensed"/>
          <w:sz w:val="22"/>
          <w:szCs w:val="22"/>
          <w:rPrChange w:id="413" w:author="Benedict Diederich" w:date="2022-05-25T17:33:00Z">
            <w:rPr>
              <w:sz w:val="22"/>
              <w:szCs w:val="22"/>
            </w:rPr>
          </w:rPrChange>
        </w:rPr>
        <w:t xml:space="preserve"> ~20x, wobei die o</w:t>
      </w:r>
      <w:ins w:id="414" w:author="Benedict Diederich" w:date="2022-05-25T17:46:00Z">
        <w:r w:rsidR="00F01192">
          <w:rPr>
            <w:rFonts w:ascii="Roboto Condensed" w:hAnsi="Roboto Condensed"/>
            <w:sz w:val="22"/>
            <w:szCs w:val="22"/>
          </w:rPr>
          <w:t>p</w:t>
        </w:r>
      </w:ins>
      <w:r w:rsidR="00F326AA" w:rsidRPr="006F5CB9">
        <w:rPr>
          <w:rFonts w:ascii="Roboto Condensed" w:hAnsi="Roboto Condensed"/>
          <w:sz w:val="22"/>
          <w:szCs w:val="22"/>
          <w:rPrChange w:id="415" w:author="Benedict Diederich" w:date="2022-05-25T17:33:00Z">
            <w:rPr>
              <w:sz w:val="22"/>
              <w:szCs w:val="22"/>
            </w:rPr>
          </w:rPrChange>
        </w:rPr>
        <w:t>tische Qualität innerhalb der Proj</w:t>
      </w:r>
      <w:del w:id="416" w:author="Benedict Diederich" w:date="2022-05-25T17:46:00Z">
        <w:r w:rsidR="00F326AA" w:rsidRPr="006F5CB9" w:rsidDel="00F01192">
          <w:rPr>
            <w:rFonts w:ascii="Roboto Condensed" w:hAnsi="Roboto Condensed"/>
            <w:sz w:val="22"/>
            <w:szCs w:val="22"/>
            <w:rPrChange w:id="417" w:author="Benedict Diederich" w:date="2022-05-25T17:33:00Z">
              <w:rPr>
                <w:sz w:val="22"/>
                <w:szCs w:val="22"/>
              </w:rPr>
            </w:rPrChange>
          </w:rPr>
          <w:delText>j</w:delText>
        </w:r>
      </w:del>
      <w:r w:rsidR="00F326AA" w:rsidRPr="006F5CB9">
        <w:rPr>
          <w:rFonts w:ascii="Roboto Condensed" w:hAnsi="Roboto Condensed"/>
          <w:sz w:val="22"/>
          <w:szCs w:val="22"/>
          <w:rPrChange w:id="418" w:author="Benedict Diederich" w:date="2022-05-25T17:33:00Z">
            <w:rPr>
              <w:sz w:val="22"/>
              <w:szCs w:val="22"/>
            </w:rPr>
          </w:rPrChange>
        </w:rPr>
        <w:t xml:space="preserve">ektlaufzeit nicht merklich beeinträchtig wurde. </w:t>
      </w:r>
    </w:p>
    <w:p w14:paraId="004C5ABF" w14:textId="0C420C95" w:rsidR="00961349" w:rsidRPr="006F5CB9" w:rsidRDefault="00961349" w:rsidP="006F5CB9">
      <w:pPr>
        <w:jc w:val="both"/>
        <w:rPr>
          <w:rFonts w:ascii="Roboto Condensed" w:hAnsi="Roboto Condensed"/>
          <w:sz w:val="22"/>
          <w:szCs w:val="22"/>
          <w:rPrChange w:id="419" w:author="Benedict Diederich" w:date="2022-05-25T17:33:00Z">
            <w:rPr>
              <w:sz w:val="22"/>
              <w:szCs w:val="22"/>
            </w:rPr>
          </w:rPrChange>
        </w:rPr>
        <w:pPrChange w:id="420" w:author="Benedict Diederich" w:date="2022-05-25T17:33:00Z">
          <w:pPr/>
        </w:pPrChange>
      </w:pPr>
    </w:p>
    <w:p w14:paraId="6C8261D7" w14:textId="7ECBF296" w:rsidR="00AC5AF8" w:rsidRPr="006F5CB9" w:rsidRDefault="00961349" w:rsidP="006F5CB9">
      <w:pPr>
        <w:jc w:val="both"/>
        <w:rPr>
          <w:rFonts w:ascii="Roboto Condensed" w:eastAsiaTheme="minorHAnsi" w:hAnsi="Roboto Condensed" w:cstheme="minorBidi"/>
          <w:sz w:val="22"/>
          <w:szCs w:val="22"/>
          <w:lang w:eastAsia="en-US"/>
          <w:rPrChange w:id="421" w:author="Benedict Diederich" w:date="2022-05-25T17:33:00Z">
            <w:rPr>
              <w:rFonts w:asciiTheme="minorHAnsi" w:eastAsiaTheme="minorHAnsi" w:hAnsiTheme="minorHAnsi" w:cstheme="minorBidi"/>
              <w:sz w:val="22"/>
              <w:szCs w:val="22"/>
              <w:lang w:eastAsia="en-US"/>
            </w:rPr>
          </w:rPrChange>
        </w:rPr>
        <w:pPrChange w:id="422" w:author="Benedict Diederich" w:date="2022-05-25T17:33:00Z">
          <w:pPr/>
        </w:pPrChange>
      </w:pPr>
      <w:r w:rsidRPr="006F5CB9">
        <w:rPr>
          <w:rFonts w:ascii="Roboto Condensed" w:hAnsi="Roboto Condensed"/>
          <w:sz w:val="22"/>
          <w:szCs w:val="22"/>
          <w:rPrChange w:id="423" w:author="Benedict Diederich" w:date="2022-05-25T17:33:00Z">
            <w:rPr>
              <w:sz w:val="22"/>
              <w:szCs w:val="22"/>
            </w:rPr>
          </w:rPrChange>
        </w:rPr>
        <w:t xml:space="preserve">Die durch die nicht eingehaltenen </w:t>
      </w:r>
      <w:proofErr w:type="spellStart"/>
      <w:r w:rsidRPr="006F5CB9">
        <w:rPr>
          <w:rFonts w:ascii="Roboto Condensed" w:hAnsi="Roboto Condensed"/>
          <w:sz w:val="22"/>
          <w:szCs w:val="22"/>
          <w:rPrChange w:id="424" w:author="Benedict Diederich" w:date="2022-05-25T17:33:00Z">
            <w:rPr>
              <w:sz w:val="22"/>
              <w:szCs w:val="22"/>
            </w:rPr>
          </w:rPrChange>
        </w:rPr>
        <w:t>Blazedbedingung</w:t>
      </w:r>
      <w:proofErr w:type="spellEnd"/>
      <w:r w:rsidRPr="006F5CB9">
        <w:rPr>
          <w:rFonts w:ascii="Roboto Condensed" w:hAnsi="Roboto Condensed"/>
          <w:sz w:val="22"/>
          <w:szCs w:val="22"/>
          <w:rPrChange w:id="425" w:author="Benedict Diederich" w:date="2022-05-25T17:33:00Z">
            <w:rPr>
              <w:sz w:val="22"/>
              <w:szCs w:val="22"/>
            </w:rPr>
          </w:rPrChange>
        </w:rPr>
        <w:t xml:space="preserve"> beeinträchtige Effizienz zur Erzeugung der strukturierten Beleuchtung und durch die limitierte Laserleistung von ca. 50mW erhöhte Belichtungszeit, wirkt sich auch auf die maximale Abbildungsgeschwindigkeit aus. Kamerabildraten von Lebendzellexperimenten sind somit auf durch das maximal zu erzielende Signal-zu-Rauschverhältnis begrenzt. Hierbei haben sich </w:t>
      </w:r>
      <w:r w:rsidR="004B0CC5" w:rsidRPr="006F5CB9">
        <w:rPr>
          <w:rFonts w:ascii="Roboto Condensed" w:hAnsi="Roboto Condensed"/>
          <w:sz w:val="22"/>
          <w:szCs w:val="22"/>
          <w:rPrChange w:id="426" w:author="Benedict Diederich" w:date="2022-05-25T17:33:00Z">
            <w:rPr>
              <w:sz w:val="22"/>
              <w:szCs w:val="22"/>
            </w:rPr>
          </w:rPrChange>
        </w:rPr>
        <w:t>synthetische</w:t>
      </w:r>
      <w:r w:rsidRPr="006F5CB9">
        <w:rPr>
          <w:rFonts w:ascii="Roboto Condensed" w:hAnsi="Roboto Condensed"/>
          <w:sz w:val="22"/>
          <w:szCs w:val="22"/>
          <w:rPrChange w:id="427" w:author="Benedict Diederich" w:date="2022-05-25T17:33:00Z">
            <w:rPr>
              <w:sz w:val="22"/>
              <w:szCs w:val="22"/>
            </w:rPr>
          </w:rPrChange>
        </w:rPr>
        <w:t xml:space="preserve"> Fluorophore (Alexa Fluor 647) positiv auf die Rekonstruktionsqualität und Abbildungsgeschwindigkeit aus</w:t>
      </w:r>
      <w:ins w:id="428" w:author="Benedict Diederich" w:date="2022-05-25T17:46:00Z">
        <w:r w:rsidR="00F01192">
          <w:rPr>
            <w:rFonts w:ascii="Roboto Condensed" w:hAnsi="Roboto Condensed"/>
            <w:sz w:val="22"/>
            <w:szCs w:val="22"/>
          </w:rPr>
          <w:t>gewirkt</w:t>
        </w:r>
      </w:ins>
      <w:del w:id="429" w:author="Benedict Diederich" w:date="2022-05-25T17:46:00Z">
        <w:r w:rsidRPr="006F5CB9" w:rsidDel="00F01192">
          <w:rPr>
            <w:rFonts w:ascii="Roboto Condensed" w:hAnsi="Roboto Condensed"/>
            <w:sz w:val="22"/>
            <w:szCs w:val="22"/>
            <w:rPrChange w:id="430" w:author="Benedict Diederich" w:date="2022-05-25T17:33:00Z">
              <w:rPr>
                <w:sz w:val="22"/>
                <w:szCs w:val="22"/>
              </w:rPr>
            </w:rPrChange>
          </w:rPr>
          <w:delText>geübt</w:delText>
        </w:r>
      </w:del>
      <w:r w:rsidRPr="006F5CB9">
        <w:rPr>
          <w:rFonts w:ascii="Roboto Condensed" w:hAnsi="Roboto Condensed"/>
          <w:sz w:val="22"/>
          <w:szCs w:val="22"/>
          <w:rPrChange w:id="431" w:author="Benedict Diederich" w:date="2022-05-25T17:33:00Z">
            <w:rPr>
              <w:sz w:val="22"/>
              <w:szCs w:val="22"/>
            </w:rPr>
          </w:rPrChange>
        </w:rPr>
        <w:t>. Die innerhalb des Projekts verwendete Kamera (PCO.</w:t>
      </w:r>
      <w:del w:id="432" w:author="Wang,Haoran //Leibniz-IPHT" w:date="2022-05-24T13:58:00Z">
        <w:r w:rsidR="00D53095" w:rsidRPr="006F5CB9" w:rsidDel="00D53095">
          <w:rPr>
            <w:rFonts w:ascii="Roboto Condensed" w:hAnsi="Roboto Condensed"/>
            <w:sz w:val="22"/>
            <w:szCs w:val="22"/>
            <w:rPrChange w:id="433" w:author="Benedict Diederich" w:date="2022-05-25T17:33:00Z">
              <w:rPr>
                <w:sz w:val="22"/>
                <w:szCs w:val="22"/>
              </w:rPr>
            </w:rPrChange>
          </w:rPr>
          <w:delText>E</w:delText>
        </w:r>
        <w:r w:rsidRPr="006F5CB9" w:rsidDel="00D53095">
          <w:rPr>
            <w:rFonts w:ascii="Roboto Condensed" w:hAnsi="Roboto Condensed"/>
            <w:sz w:val="22"/>
            <w:szCs w:val="22"/>
            <w:rPrChange w:id="434" w:author="Benedict Diederich" w:date="2022-05-25T17:33:00Z">
              <w:rPr>
                <w:sz w:val="22"/>
                <w:szCs w:val="22"/>
              </w:rPr>
            </w:rPrChange>
          </w:rPr>
          <w:delText xml:space="preserve">dge </w:delText>
        </w:r>
        <w:r w:rsidR="00D53095" w:rsidRPr="006F5CB9" w:rsidDel="00D53095">
          <w:rPr>
            <w:rFonts w:ascii="Roboto Condensed" w:hAnsi="Roboto Condensed"/>
            <w:sz w:val="22"/>
            <w:szCs w:val="22"/>
            <w:rPrChange w:id="435" w:author="Benedict Diederich" w:date="2022-05-25T17:33:00Z">
              <w:rPr>
                <w:sz w:val="22"/>
                <w:szCs w:val="22"/>
              </w:rPr>
            </w:rPrChange>
          </w:rPr>
          <w:delText>4.2</w:delText>
        </w:r>
      </w:del>
      <w:ins w:id="436" w:author="Wang,Haoran //Leibniz-IPHT" w:date="2022-05-24T13:59:00Z">
        <w:r w:rsidR="00D53095" w:rsidRPr="006F5CB9">
          <w:rPr>
            <w:rFonts w:ascii="Roboto Condensed" w:hAnsi="Roboto Condensed"/>
            <w:sz w:val="22"/>
            <w:szCs w:val="22"/>
            <w:rPrChange w:id="437" w:author="Benedict Diederich" w:date="2022-05-25T17:33:00Z">
              <w:rPr>
                <w:sz w:val="22"/>
                <w:szCs w:val="22"/>
              </w:rPr>
            </w:rPrChange>
          </w:rPr>
          <w:t>Edge 4.2</w:t>
        </w:r>
      </w:ins>
      <w:r w:rsidRPr="006F5CB9">
        <w:rPr>
          <w:rFonts w:ascii="Roboto Condensed" w:hAnsi="Roboto Condensed"/>
          <w:sz w:val="22"/>
          <w:szCs w:val="22"/>
          <w:rPrChange w:id="438" w:author="Benedict Diederich" w:date="2022-05-25T17:33:00Z">
            <w:rPr>
              <w:sz w:val="22"/>
              <w:szCs w:val="22"/>
            </w:rPr>
          </w:rPrChange>
        </w:rPr>
        <w:t>) hat im Vergleich zu der ebenfalls zur Verfügung gestellten Kamera</w:t>
      </w:r>
      <w:r w:rsidR="004B0CC5" w:rsidRPr="006F5CB9">
        <w:rPr>
          <w:rFonts w:ascii="Roboto Condensed" w:hAnsi="Roboto Condensed"/>
          <w:sz w:val="22"/>
          <w:szCs w:val="22"/>
          <w:rPrChange w:id="439" w:author="Benedict Diederich" w:date="2022-05-25T17:33:00Z">
            <w:rPr>
              <w:sz w:val="22"/>
              <w:szCs w:val="22"/>
            </w:rPr>
          </w:rPrChange>
        </w:rPr>
        <w:t xml:space="preserve"> (PCO</w:t>
      </w:r>
      <w:r w:rsidRPr="006F5CB9">
        <w:rPr>
          <w:rFonts w:ascii="Roboto Condensed" w:hAnsi="Roboto Condensed"/>
          <w:sz w:val="22"/>
          <w:szCs w:val="22"/>
          <w:rPrChange w:id="440" w:author="Benedict Diederich" w:date="2022-05-25T17:33:00Z">
            <w:rPr>
              <w:sz w:val="22"/>
              <w:szCs w:val="22"/>
            </w:rPr>
          </w:rPrChange>
        </w:rPr>
        <w:t xml:space="preserve"> </w:t>
      </w:r>
      <w:r w:rsidR="00D53095" w:rsidRPr="006F5CB9">
        <w:rPr>
          <w:rFonts w:ascii="Roboto Condensed" w:hAnsi="Roboto Condensed"/>
          <w:sz w:val="22"/>
          <w:szCs w:val="22"/>
          <w:rPrChange w:id="441" w:author="Benedict Diederich" w:date="2022-05-25T17:33:00Z">
            <w:rPr>
              <w:sz w:val="22"/>
              <w:szCs w:val="22"/>
            </w:rPr>
          </w:rPrChange>
        </w:rPr>
        <w:t>Edge 26</w:t>
      </w:r>
      <w:r w:rsidR="004B0CC5" w:rsidRPr="006F5CB9">
        <w:rPr>
          <w:rFonts w:ascii="Roboto Condensed" w:hAnsi="Roboto Condensed"/>
          <w:sz w:val="22"/>
          <w:szCs w:val="22"/>
          <w:rPrChange w:id="442" w:author="Benedict Diederich" w:date="2022-05-25T17:33:00Z">
            <w:rPr>
              <w:sz w:val="22"/>
              <w:szCs w:val="22"/>
            </w:rPr>
          </w:rPrChange>
        </w:rPr>
        <w:t>)</w:t>
      </w:r>
      <w:r w:rsidRPr="006F5CB9">
        <w:rPr>
          <w:rFonts w:ascii="Roboto Condensed" w:hAnsi="Roboto Condensed"/>
          <w:sz w:val="22"/>
          <w:szCs w:val="22"/>
          <w:rPrChange w:id="443" w:author="Benedict Diederich" w:date="2022-05-25T17:33:00Z">
            <w:rPr>
              <w:sz w:val="22"/>
              <w:szCs w:val="22"/>
            </w:rPr>
          </w:rPrChange>
        </w:rPr>
        <w:t xml:space="preserve"> mit kleinerer Pixelgroße</w:t>
      </w:r>
      <w:r w:rsidR="004B0CC5" w:rsidRPr="006F5CB9">
        <w:rPr>
          <w:rFonts w:ascii="Roboto Condensed" w:hAnsi="Roboto Condensed"/>
          <w:sz w:val="22"/>
          <w:szCs w:val="22"/>
          <w:rPrChange w:id="444" w:author="Benedict Diederich" w:date="2022-05-25T17:33:00Z">
            <w:rPr>
              <w:sz w:val="22"/>
              <w:szCs w:val="22"/>
            </w:rPr>
          </w:rPrChange>
        </w:rPr>
        <w:t>, eine erhöhte Bildrate</w:t>
      </w:r>
      <w:ins w:id="445" w:author="Benedict Diederich" w:date="2022-05-25T17:46:00Z">
        <w:r w:rsidR="00F01192">
          <w:rPr>
            <w:rFonts w:ascii="Roboto Condensed" w:hAnsi="Roboto Condensed"/>
            <w:sz w:val="22"/>
            <w:szCs w:val="22"/>
          </w:rPr>
          <w:t xml:space="preserve">. </w:t>
        </w:r>
      </w:ins>
      <w:del w:id="446" w:author="Benedict Diederich" w:date="2022-05-25T17:46:00Z">
        <w:r w:rsidR="004B0CC5" w:rsidRPr="006F5CB9" w:rsidDel="00F01192">
          <w:rPr>
            <w:rFonts w:ascii="Roboto Condensed" w:hAnsi="Roboto Condensed"/>
            <w:sz w:val="22"/>
            <w:szCs w:val="22"/>
            <w:rPrChange w:id="447" w:author="Benedict Diederich" w:date="2022-05-25T17:33:00Z">
              <w:rPr>
                <w:sz w:val="22"/>
                <w:szCs w:val="22"/>
              </w:rPr>
            </w:rPrChange>
          </w:rPr>
          <w:delText xml:space="preserve"> (XX fps). </w:delText>
        </w:r>
      </w:del>
      <w:r w:rsidR="004B0CC5" w:rsidRPr="006F5CB9">
        <w:rPr>
          <w:rFonts w:ascii="Roboto Condensed" w:hAnsi="Roboto Condensed"/>
          <w:sz w:val="22"/>
          <w:szCs w:val="22"/>
          <w:rPrChange w:id="448" w:author="Benedict Diederich" w:date="2022-05-25T17:33:00Z">
            <w:rPr>
              <w:sz w:val="22"/>
              <w:szCs w:val="22"/>
            </w:rPr>
          </w:rPrChange>
        </w:rPr>
        <w:t xml:space="preserve">Die maximale Datenrate war in unseren Experimenten kein limitierender Faktor, womit die initial angedachte Steigerung der Abbildungsrate mithilfe der Rauschkompression keinen Vorteil bieten konnte. Durch Laser mit höherer Intensität ließe sich das jedoch umgehen. </w:t>
      </w:r>
    </w:p>
    <w:p w14:paraId="61F49A7F" w14:textId="77777777" w:rsidR="00961349" w:rsidRPr="006F5CB9" w:rsidRDefault="00961349" w:rsidP="006F5CB9">
      <w:pPr>
        <w:jc w:val="both"/>
        <w:rPr>
          <w:rFonts w:ascii="Roboto Condensed" w:hAnsi="Roboto Condensed"/>
          <w:sz w:val="22"/>
          <w:szCs w:val="22"/>
          <w:rPrChange w:id="449" w:author="Benedict Diederich" w:date="2022-05-25T17:33:00Z">
            <w:rPr>
              <w:sz w:val="22"/>
              <w:szCs w:val="22"/>
            </w:rPr>
          </w:rPrChange>
        </w:rPr>
        <w:pPrChange w:id="450" w:author="Benedict Diederich" w:date="2022-05-25T17:33:00Z">
          <w:pPr/>
        </w:pPrChange>
      </w:pPr>
    </w:p>
    <w:p w14:paraId="16FAADDD" w14:textId="77777777" w:rsidR="00F01192" w:rsidRDefault="00F01192" w:rsidP="006F5CB9">
      <w:pPr>
        <w:jc w:val="both"/>
        <w:rPr>
          <w:ins w:id="451" w:author="Benedict Diederich" w:date="2022-05-25T17:47:00Z"/>
          <w:rFonts w:ascii="Roboto Condensed" w:hAnsi="Roboto Condensed"/>
          <w:i/>
          <w:iCs/>
          <w:sz w:val="22"/>
          <w:szCs w:val="22"/>
        </w:rPr>
      </w:pPr>
    </w:p>
    <w:p w14:paraId="23D334B9" w14:textId="392D3944" w:rsidR="00AC5AF8" w:rsidRPr="006F5CB9" w:rsidRDefault="00F326AA" w:rsidP="006F5CB9">
      <w:pPr>
        <w:jc w:val="both"/>
        <w:rPr>
          <w:rFonts w:ascii="Roboto Condensed" w:hAnsi="Roboto Condensed"/>
          <w:i/>
          <w:iCs/>
          <w:sz w:val="22"/>
          <w:szCs w:val="22"/>
          <w:rPrChange w:id="452" w:author="Benedict Diederich" w:date="2022-05-25T17:33:00Z">
            <w:rPr>
              <w:i/>
              <w:iCs/>
              <w:sz w:val="22"/>
              <w:szCs w:val="22"/>
            </w:rPr>
          </w:rPrChange>
        </w:rPr>
        <w:pPrChange w:id="453" w:author="Benedict Diederich" w:date="2022-05-25T17:33:00Z">
          <w:pPr/>
        </w:pPrChange>
      </w:pPr>
      <w:r w:rsidRPr="006F5CB9">
        <w:rPr>
          <w:rFonts w:ascii="Roboto Condensed" w:hAnsi="Roboto Condensed"/>
          <w:i/>
          <w:iCs/>
          <w:sz w:val="22"/>
          <w:szCs w:val="22"/>
          <w:rPrChange w:id="454" w:author="Benedict Diederich" w:date="2022-05-25T17:33:00Z">
            <w:rPr>
              <w:i/>
              <w:iCs/>
              <w:sz w:val="22"/>
              <w:szCs w:val="22"/>
            </w:rPr>
          </w:rPrChange>
        </w:rPr>
        <w:lastRenderedPageBreak/>
        <w:t>Probleme in der Lieferkette</w:t>
      </w:r>
    </w:p>
    <w:p w14:paraId="7A0718F6" w14:textId="03C511EF" w:rsidR="00EF3457" w:rsidRPr="006F5CB9" w:rsidRDefault="00EF3457" w:rsidP="006F5CB9">
      <w:pPr>
        <w:jc w:val="both"/>
        <w:rPr>
          <w:rFonts w:ascii="Roboto Condensed" w:hAnsi="Roboto Condensed"/>
          <w:sz w:val="22"/>
          <w:szCs w:val="22"/>
          <w:rPrChange w:id="455" w:author="Benedict Diederich" w:date="2022-05-25T17:33:00Z">
            <w:rPr>
              <w:sz w:val="22"/>
              <w:szCs w:val="22"/>
            </w:rPr>
          </w:rPrChange>
        </w:rPr>
        <w:pPrChange w:id="456" w:author="Benedict Diederich" w:date="2022-05-25T17:33:00Z">
          <w:pPr/>
        </w:pPrChange>
      </w:pPr>
      <w:r w:rsidRPr="006F5CB9">
        <w:rPr>
          <w:rFonts w:ascii="Roboto Condensed" w:hAnsi="Roboto Condensed"/>
          <w:sz w:val="22"/>
          <w:szCs w:val="22"/>
          <w:rPrChange w:id="457" w:author="Benedict Diederich" w:date="2022-05-25T17:33:00Z">
            <w:rPr>
              <w:sz w:val="22"/>
              <w:szCs w:val="22"/>
            </w:rPr>
          </w:rPrChange>
        </w:rPr>
        <w:t>Bedingt durch die mit der Coronapandemie verbundenen Lieferschwierigkeiten einiger elementarer Elektronikbauteile</w:t>
      </w:r>
      <w:r w:rsidR="00F326AA" w:rsidRPr="006F5CB9">
        <w:rPr>
          <w:rFonts w:ascii="Roboto Condensed" w:hAnsi="Roboto Condensed"/>
          <w:sz w:val="22"/>
          <w:szCs w:val="22"/>
          <w:rPrChange w:id="458" w:author="Benedict Diederich" w:date="2022-05-25T17:33:00Z">
            <w:rPr>
              <w:sz w:val="22"/>
              <w:szCs w:val="22"/>
            </w:rPr>
          </w:rPrChange>
        </w:rPr>
        <w:t xml:space="preserve"> (z.B. Adapterplatine für DMD)</w:t>
      </w:r>
      <w:r w:rsidRPr="006F5CB9">
        <w:rPr>
          <w:rFonts w:ascii="Roboto Condensed" w:hAnsi="Roboto Condensed"/>
          <w:sz w:val="22"/>
          <w:szCs w:val="22"/>
          <w:rPrChange w:id="459" w:author="Benedict Diederich" w:date="2022-05-25T17:33:00Z">
            <w:rPr>
              <w:sz w:val="22"/>
              <w:szCs w:val="22"/>
            </w:rPr>
          </w:rPrChange>
        </w:rPr>
        <w:t>, sowie Verzögerungen hinsichtlich der Lieferung der neuen Kamera seitens PCO</w:t>
      </w:r>
      <w:ins w:id="460" w:author="Benedict Diederich" w:date="2022-05-25T17:47:00Z">
        <w:r w:rsidR="00B4521E">
          <w:rPr>
            <w:rFonts w:ascii="Roboto Condensed" w:hAnsi="Roboto Condensed"/>
            <w:sz w:val="22"/>
            <w:szCs w:val="22"/>
          </w:rPr>
          <w:t>,</w:t>
        </w:r>
      </w:ins>
      <w:r w:rsidRPr="006F5CB9">
        <w:rPr>
          <w:rFonts w:ascii="Roboto Condensed" w:hAnsi="Roboto Condensed"/>
          <w:sz w:val="22"/>
          <w:szCs w:val="22"/>
          <w:rPrChange w:id="461" w:author="Benedict Diederich" w:date="2022-05-25T17:33:00Z">
            <w:rPr>
              <w:sz w:val="22"/>
              <w:szCs w:val="22"/>
            </w:rPr>
          </w:rPrChange>
        </w:rPr>
        <w:t xml:space="preserve"> konnten nicht alle Arbeitspakete </w:t>
      </w:r>
      <w:r w:rsidR="00F326AA" w:rsidRPr="006F5CB9">
        <w:rPr>
          <w:rFonts w:ascii="Roboto Condensed" w:hAnsi="Roboto Condensed"/>
          <w:sz w:val="22"/>
          <w:szCs w:val="22"/>
          <w:rPrChange w:id="462" w:author="Benedict Diederich" w:date="2022-05-25T17:33:00Z">
            <w:rPr>
              <w:sz w:val="22"/>
              <w:szCs w:val="22"/>
            </w:rPr>
          </w:rPrChange>
        </w:rPr>
        <w:t>im vollen Umfang</w:t>
      </w:r>
      <w:r w:rsidRPr="006F5CB9">
        <w:rPr>
          <w:rFonts w:ascii="Roboto Condensed" w:hAnsi="Roboto Condensed"/>
          <w:sz w:val="22"/>
          <w:szCs w:val="22"/>
          <w:rPrChange w:id="463" w:author="Benedict Diederich" w:date="2022-05-25T17:33:00Z">
            <w:rPr>
              <w:sz w:val="22"/>
              <w:szCs w:val="22"/>
            </w:rPr>
          </w:rPrChange>
        </w:rPr>
        <w:t xml:space="preserve"> bis zum Projektende bearbeitet werden</w:t>
      </w:r>
      <w:r w:rsidR="00F326AA" w:rsidRPr="006F5CB9">
        <w:rPr>
          <w:rFonts w:ascii="Roboto Condensed" w:hAnsi="Roboto Condensed"/>
          <w:sz w:val="22"/>
          <w:szCs w:val="22"/>
          <w:rPrChange w:id="464" w:author="Benedict Diederich" w:date="2022-05-25T17:33:00Z">
            <w:rPr>
              <w:sz w:val="22"/>
              <w:szCs w:val="22"/>
            </w:rPr>
          </w:rPrChange>
        </w:rPr>
        <w:t xml:space="preserve">. Es ist jedoch zu erwähnen, dass die sich neu aufgetanen Probleme entwickelten Lösungsansätze maßgeblich zur Gestaltung zukünftiger Projekte Verwendung finden werden. Vor allem sei hier die Modellierung des neuen DMD Typs mit Rotations-kippspiegeln zu erwähnen. </w:t>
      </w:r>
    </w:p>
    <w:p w14:paraId="011BFA70" w14:textId="48F49DC2" w:rsidR="00EF3457" w:rsidRPr="006F5CB9" w:rsidRDefault="00EF3457" w:rsidP="006F5CB9">
      <w:pPr>
        <w:jc w:val="both"/>
        <w:rPr>
          <w:rFonts w:ascii="Roboto Condensed" w:hAnsi="Roboto Condensed"/>
          <w:sz w:val="22"/>
          <w:szCs w:val="22"/>
          <w:rPrChange w:id="465" w:author="Benedict Diederich" w:date="2022-05-25T17:33:00Z">
            <w:rPr>
              <w:sz w:val="22"/>
              <w:szCs w:val="22"/>
            </w:rPr>
          </w:rPrChange>
        </w:rPr>
        <w:pPrChange w:id="466" w:author="Benedict Diederich" w:date="2022-05-25T17:33:00Z">
          <w:pPr/>
        </w:pPrChange>
      </w:pPr>
      <w:r w:rsidRPr="006F5CB9">
        <w:rPr>
          <w:rFonts w:ascii="Roboto Condensed" w:hAnsi="Roboto Condensed"/>
          <w:sz w:val="22"/>
          <w:szCs w:val="22"/>
          <w:rPrChange w:id="467" w:author="Benedict Diederich" w:date="2022-05-25T17:33:00Z">
            <w:rPr>
              <w:sz w:val="22"/>
              <w:szCs w:val="22"/>
            </w:rPr>
          </w:rPrChange>
        </w:rPr>
        <w:br w:type="page"/>
      </w:r>
    </w:p>
    <w:p w14:paraId="6B54F77C" w14:textId="77777777" w:rsidR="00EF3457" w:rsidRPr="006F5CB9" w:rsidRDefault="00EF3457" w:rsidP="006F5CB9">
      <w:pPr>
        <w:jc w:val="both"/>
        <w:rPr>
          <w:rFonts w:ascii="Roboto Condensed" w:hAnsi="Roboto Condensed"/>
          <w:sz w:val="22"/>
          <w:szCs w:val="22"/>
          <w:rPrChange w:id="468" w:author="Benedict Diederich" w:date="2022-05-25T17:33:00Z">
            <w:rPr>
              <w:sz w:val="22"/>
              <w:szCs w:val="22"/>
            </w:rPr>
          </w:rPrChange>
        </w:rPr>
        <w:pPrChange w:id="469" w:author="Benedict Diederich" w:date="2022-05-25T17:33:00Z">
          <w:pPr/>
        </w:pPrChange>
      </w:pPr>
    </w:p>
    <w:p w14:paraId="21664CB4" w14:textId="77777777" w:rsidR="00EF3457" w:rsidRPr="006F5CB9" w:rsidRDefault="00EF3457" w:rsidP="006F5CB9">
      <w:pPr>
        <w:jc w:val="both"/>
        <w:rPr>
          <w:rFonts w:ascii="Roboto Condensed" w:hAnsi="Roboto Condensed"/>
          <w:sz w:val="22"/>
          <w:szCs w:val="22"/>
          <w:rPrChange w:id="470" w:author="Benedict Diederich" w:date="2022-05-25T17:33:00Z">
            <w:rPr>
              <w:sz w:val="22"/>
              <w:szCs w:val="22"/>
            </w:rPr>
          </w:rPrChange>
        </w:rPr>
        <w:pPrChange w:id="471" w:author="Benedict Diederich" w:date="2022-05-25T17:33:00Z">
          <w:pPr/>
        </w:pPrChange>
      </w:pPr>
    </w:p>
    <w:p w14:paraId="15F8DD75" w14:textId="07549E63" w:rsidR="00EA4793" w:rsidRPr="006F5CB9" w:rsidRDefault="00D85946" w:rsidP="006F5CB9">
      <w:pPr>
        <w:jc w:val="both"/>
        <w:rPr>
          <w:rFonts w:ascii="Roboto Condensed" w:hAnsi="Roboto Condensed"/>
          <w:b/>
          <w:bCs/>
          <w:sz w:val="22"/>
          <w:szCs w:val="22"/>
          <w:rPrChange w:id="472" w:author="Benedict Diederich" w:date="2022-05-25T17:33:00Z">
            <w:rPr>
              <w:b/>
              <w:bCs/>
              <w:sz w:val="22"/>
              <w:szCs w:val="22"/>
            </w:rPr>
          </w:rPrChange>
        </w:rPr>
        <w:pPrChange w:id="473" w:author="Benedict Diederich" w:date="2022-05-25T17:33:00Z">
          <w:pPr/>
        </w:pPrChange>
      </w:pPr>
      <w:r w:rsidRPr="006F5CB9">
        <w:rPr>
          <w:rFonts w:ascii="Roboto Condensed" w:hAnsi="Roboto Condensed"/>
          <w:b/>
          <w:bCs/>
          <w:sz w:val="22"/>
          <w:szCs w:val="22"/>
          <w:rPrChange w:id="474" w:author="Benedict Diederich" w:date="2022-05-25T17:33:00Z">
            <w:rPr>
              <w:b/>
              <w:bCs/>
              <w:sz w:val="22"/>
              <w:szCs w:val="22"/>
            </w:rPr>
          </w:rPrChange>
        </w:rPr>
        <w:t>AP1.2. Verifikation</w:t>
      </w:r>
    </w:p>
    <w:p w14:paraId="43C6C0AE" w14:textId="471F52E1" w:rsidR="00D85946" w:rsidRPr="006F5CB9" w:rsidRDefault="00D85946" w:rsidP="006F5CB9">
      <w:pPr>
        <w:jc w:val="both"/>
        <w:rPr>
          <w:rFonts w:ascii="Roboto Condensed" w:hAnsi="Roboto Condensed"/>
          <w:i/>
          <w:iCs/>
          <w:sz w:val="22"/>
          <w:szCs w:val="22"/>
          <w:rPrChange w:id="475" w:author="Benedict Diederich" w:date="2022-05-25T17:33:00Z">
            <w:rPr>
              <w:i/>
              <w:iCs/>
              <w:sz w:val="22"/>
              <w:szCs w:val="22"/>
            </w:rPr>
          </w:rPrChange>
        </w:rPr>
        <w:pPrChange w:id="476" w:author="Benedict Diederich" w:date="2022-05-25T17:33:00Z">
          <w:pPr/>
        </w:pPrChange>
      </w:pPr>
      <w:r w:rsidRPr="006F5CB9">
        <w:rPr>
          <w:rFonts w:ascii="Roboto Condensed" w:hAnsi="Roboto Condensed"/>
          <w:i/>
          <w:iCs/>
          <w:sz w:val="22"/>
          <w:szCs w:val="22"/>
          <w:rPrChange w:id="477" w:author="Benedict Diederich" w:date="2022-05-25T17:33:00Z">
            <w:rPr>
              <w:i/>
              <w:iCs/>
              <w:sz w:val="22"/>
              <w:szCs w:val="22"/>
            </w:rPr>
          </w:rPrChange>
        </w:rPr>
        <w:t>Experimentelle Verifikation der simulierten Ergebnisse</w:t>
      </w:r>
    </w:p>
    <w:p w14:paraId="2508AD16" w14:textId="5A1FB65D" w:rsidR="00EA4793" w:rsidRPr="006F5CB9" w:rsidRDefault="00EA4793" w:rsidP="006F5CB9">
      <w:pPr>
        <w:jc w:val="both"/>
        <w:rPr>
          <w:rFonts w:ascii="Roboto Condensed" w:hAnsi="Roboto Condensed"/>
          <w:sz w:val="22"/>
          <w:szCs w:val="22"/>
          <w:rPrChange w:id="478" w:author="Benedict Diederich" w:date="2022-05-25T17:33:00Z">
            <w:rPr>
              <w:sz w:val="22"/>
              <w:szCs w:val="22"/>
            </w:rPr>
          </w:rPrChange>
        </w:rPr>
        <w:pPrChange w:id="479" w:author="Benedict Diederich" w:date="2022-05-25T17:33:00Z">
          <w:pPr/>
        </w:pPrChange>
      </w:pPr>
    </w:p>
    <w:p w14:paraId="36FF7A9E" w14:textId="42488E02" w:rsidR="00CC5280" w:rsidRPr="006F5CB9" w:rsidRDefault="00CC5280" w:rsidP="006F5CB9">
      <w:pPr>
        <w:jc w:val="both"/>
        <w:rPr>
          <w:rFonts w:ascii="Roboto Condensed" w:hAnsi="Roboto Condensed"/>
          <w:sz w:val="22"/>
          <w:szCs w:val="22"/>
          <w:rPrChange w:id="480" w:author="Benedict Diederich" w:date="2022-05-25T17:33:00Z">
            <w:rPr>
              <w:sz w:val="22"/>
              <w:szCs w:val="22"/>
            </w:rPr>
          </w:rPrChange>
        </w:rPr>
        <w:pPrChange w:id="481" w:author="Benedict Diederich" w:date="2022-05-25T17:33:00Z">
          <w:pPr/>
        </w:pPrChange>
      </w:pPr>
    </w:p>
    <w:p w14:paraId="6937120E" w14:textId="32CC67C8" w:rsidR="00CC5280" w:rsidRPr="006F5CB9" w:rsidRDefault="00CC5280" w:rsidP="00B4521E">
      <w:pPr>
        <w:jc w:val="center"/>
        <w:rPr>
          <w:rFonts w:ascii="Roboto Condensed" w:hAnsi="Roboto Condensed"/>
          <w:sz w:val="22"/>
          <w:szCs w:val="22"/>
          <w:rPrChange w:id="482" w:author="Benedict Diederich" w:date="2022-05-25T17:33:00Z">
            <w:rPr>
              <w:sz w:val="22"/>
              <w:szCs w:val="22"/>
            </w:rPr>
          </w:rPrChange>
        </w:rPr>
      </w:pPr>
      <w:r w:rsidRPr="006F5CB9">
        <w:rPr>
          <w:rFonts w:ascii="Roboto Condensed" w:hAnsi="Roboto Condensed"/>
          <w:sz w:val="22"/>
          <w:szCs w:val="22"/>
          <w:rPrChange w:id="483" w:author="Benedict Diederich" w:date="2022-05-25T17:33:00Z">
            <w:rPr>
              <w:sz w:val="22"/>
              <w:szCs w:val="22"/>
            </w:rPr>
          </w:rPrChange>
        </w:rPr>
        <w:fldChar w:fldCharType="begin"/>
      </w:r>
      <w:r w:rsidRPr="006F5CB9">
        <w:rPr>
          <w:rFonts w:ascii="Roboto Condensed" w:hAnsi="Roboto Condensed"/>
          <w:sz w:val="22"/>
          <w:szCs w:val="22"/>
          <w:rPrChange w:id="484" w:author="Benedict Diederich" w:date="2022-05-25T17:33:00Z">
            <w:rPr>
              <w:sz w:val="22"/>
              <w:szCs w:val="22"/>
            </w:rPr>
          </w:rPrChange>
        </w:rPr>
        <w:instrText xml:space="preserve"> INCLUDEPICTURE "https://media.springernature.com/w300/springer-static/image/art%3A10.1038%2Fs41592-021-01313-1/MediaObjects/41592_2021_1313_Figc_HTML.jpg" \* MERGEFORMATINET </w:instrText>
      </w:r>
      <w:r w:rsidRPr="006F5CB9">
        <w:rPr>
          <w:rFonts w:ascii="Roboto Condensed" w:hAnsi="Roboto Condensed"/>
          <w:sz w:val="22"/>
          <w:szCs w:val="22"/>
          <w:rPrChange w:id="485" w:author="Benedict Diederich" w:date="2022-05-25T17:33:00Z">
            <w:rPr>
              <w:sz w:val="22"/>
              <w:szCs w:val="22"/>
            </w:rPr>
          </w:rPrChange>
        </w:rPr>
        <w:fldChar w:fldCharType="separate"/>
      </w:r>
      <w:r w:rsidRPr="006F5CB9">
        <w:rPr>
          <w:rFonts w:ascii="Roboto Condensed" w:hAnsi="Roboto Condensed"/>
          <w:noProof/>
          <w:sz w:val="22"/>
          <w:szCs w:val="22"/>
          <w:rPrChange w:id="486" w:author="Benedict Diederich" w:date="2022-05-25T17:33:00Z">
            <w:rPr>
              <w:noProof/>
              <w:sz w:val="22"/>
              <w:szCs w:val="22"/>
            </w:rPr>
          </w:rPrChange>
        </w:rPr>
        <w:drawing>
          <wp:inline distT="0" distB="0" distL="0" distR="0" wp14:anchorId="2D8BDA01" wp14:editId="16B84A62">
            <wp:extent cx="2558256" cy="2986480"/>
            <wp:effectExtent l="0" t="0" r="0" b="0"/>
            <wp:docPr id="6" name="Grafik 6" descr="Ein Bild, das LEGO,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LEGO, Spielzeug enthält.&#10;&#10;Automatisch generierte Beschreibu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63015" cy="2992035"/>
                    </a:xfrm>
                    <a:prstGeom prst="rect">
                      <a:avLst/>
                    </a:prstGeom>
                    <a:noFill/>
                    <a:ln>
                      <a:noFill/>
                    </a:ln>
                  </pic:spPr>
                </pic:pic>
              </a:graphicData>
            </a:graphic>
          </wp:inline>
        </w:drawing>
      </w:r>
      <w:r w:rsidRPr="006F5CB9">
        <w:rPr>
          <w:rFonts w:ascii="Roboto Condensed" w:hAnsi="Roboto Condensed"/>
          <w:sz w:val="22"/>
          <w:szCs w:val="22"/>
          <w:rPrChange w:id="487" w:author="Benedict Diederich" w:date="2022-05-25T17:33:00Z">
            <w:rPr>
              <w:sz w:val="22"/>
              <w:szCs w:val="22"/>
            </w:rPr>
          </w:rPrChange>
        </w:rPr>
        <w:fldChar w:fldCharType="end"/>
      </w:r>
    </w:p>
    <w:p w14:paraId="7B4E2F23" w14:textId="0F2FFCAD" w:rsidR="00CC5280" w:rsidRPr="006F5CB9" w:rsidRDefault="00746283" w:rsidP="006F5CB9">
      <w:pPr>
        <w:ind w:left="567" w:right="567"/>
        <w:jc w:val="both"/>
        <w:rPr>
          <w:rFonts w:ascii="Roboto Condensed" w:eastAsiaTheme="minorEastAsia" w:hAnsi="Roboto Condensed"/>
          <w:sz w:val="22"/>
          <w:szCs w:val="22"/>
          <w:lang w:eastAsia="zh-CN"/>
          <w:rPrChange w:id="488" w:author="Benedict Diederich" w:date="2022-05-25T17:33:00Z">
            <w:rPr>
              <w:sz w:val="22"/>
              <w:szCs w:val="22"/>
            </w:rPr>
          </w:rPrChange>
        </w:rPr>
        <w:pPrChange w:id="489" w:author="Benedict Diederich" w:date="2022-05-25T17:33:00Z">
          <w:pPr/>
        </w:pPrChange>
      </w:pPr>
      <w:ins w:id="490" w:author="Wang,Haoran //Leibniz-IPHT" w:date="2022-05-24T16:11:00Z">
        <w:r w:rsidRPr="006F5CB9">
          <w:rPr>
            <w:rFonts w:ascii="Roboto Condensed" w:hAnsi="Roboto Condensed"/>
            <w:sz w:val="22"/>
            <w:szCs w:val="22"/>
            <w:rPrChange w:id="491" w:author="Benedict Diederich" w:date="2022-05-25T17:33:00Z">
              <w:rPr>
                <w:sz w:val="22"/>
                <w:szCs w:val="22"/>
              </w:rPr>
            </w:rPrChange>
          </w:rPr>
          <w:t>Ab</w:t>
        </w:r>
      </w:ins>
      <w:ins w:id="492" w:author="Wang,Haoran //Leibniz-IPHT" w:date="2022-05-24T16:12:00Z">
        <w:r w:rsidRPr="006F5CB9">
          <w:rPr>
            <w:rFonts w:ascii="Roboto Condensed" w:hAnsi="Roboto Condensed"/>
            <w:sz w:val="22"/>
            <w:szCs w:val="22"/>
            <w:rPrChange w:id="493" w:author="Benedict Diederich" w:date="2022-05-25T17:33:00Z">
              <w:rPr>
                <w:sz w:val="22"/>
                <w:szCs w:val="22"/>
              </w:rPr>
            </w:rPrChange>
          </w:rPr>
          <w:t xml:space="preserve">bildung 2. 3D Darstellung des openUC2 SIM </w:t>
        </w:r>
        <w:proofErr w:type="spellStart"/>
        <w:r w:rsidRPr="006F5CB9">
          <w:rPr>
            <w:rFonts w:ascii="Roboto Condensed" w:hAnsi="Roboto Condensed"/>
            <w:sz w:val="22"/>
            <w:szCs w:val="22"/>
            <w:rPrChange w:id="494" w:author="Benedict Diederich" w:date="2022-05-25T17:33:00Z">
              <w:rPr>
                <w:sz w:val="22"/>
                <w:szCs w:val="22"/>
              </w:rPr>
            </w:rPrChange>
          </w:rPr>
          <w:t>Aufbausl</w:t>
        </w:r>
        <w:proofErr w:type="spellEnd"/>
        <w:r w:rsidRPr="006F5CB9">
          <w:rPr>
            <w:rFonts w:ascii="Roboto Condensed" w:hAnsi="Roboto Condensed"/>
            <w:sz w:val="22"/>
            <w:szCs w:val="22"/>
            <w:rPrChange w:id="495" w:author="Benedict Diederich" w:date="2022-05-25T17:33:00Z">
              <w:rPr>
                <w:sz w:val="22"/>
                <w:szCs w:val="22"/>
              </w:rPr>
            </w:rPrChange>
          </w:rPr>
          <w:t>. D</w:t>
        </w:r>
      </w:ins>
      <w:ins w:id="496" w:author="Wang,Haoran //Leibniz-IPHT" w:date="2022-05-24T16:13:00Z">
        <w:r w:rsidRPr="006F5CB9">
          <w:rPr>
            <w:rFonts w:ascii="Roboto Condensed" w:hAnsi="Roboto Condensed"/>
            <w:sz w:val="22"/>
            <w:szCs w:val="22"/>
            <w:rPrChange w:id="497" w:author="Benedict Diederich" w:date="2022-05-25T17:33:00Z">
              <w:rPr>
                <w:sz w:val="22"/>
                <w:szCs w:val="22"/>
              </w:rPr>
            </w:rPrChange>
          </w:rPr>
          <w:t>as Mikroskop besteht aus 3 Funktionsschichte</w:t>
        </w:r>
      </w:ins>
      <w:ins w:id="498" w:author="Wang,Haoran //Leibniz-IPHT" w:date="2022-05-24T16:14:00Z">
        <w:r w:rsidRPr="006F5CB9">
          <w:rPr>
            <w:rFonts w:ascii="Roboto Condensed" w:hAnsi="Roboto Condensed"/>
            <w:sz w:val="22"/>
            <w:szCs w:val="22"/>
            <w:rPrChange w:id="499" w:author="Benedict Diederich" w:date="2022-05-25T17:33:00Z">
              <w:rPr>
                <w:sz w:val="22"/>
                <w:szCs w:val="22"/>
              </w:rPr>
            </w:rPrChange>
          </w:rPr>
          <w:t>n, nämlich von oben nach unten</w:t>
        </w:r>
      </w:ins>
      <w:ins w:id="500" w:author="Wang,Haoran //Leibniz-IPHT" w:date="2022-05-24T16:15:00Z">
        <w:r w:rsidRPr="006F5CB9">
          <w:rPr>
            <w:rFonts w:ascii="Roboto Condensed" w:hAnsi="Roboto Condensed"/>
            <w:sz w:val="22"/>
            <w:szCs w:val="22"/>
            <w:rPrChange w:id="501" w:author="Benedict Diederich" w:date="2022-05-25T17:33:00Z">
              <w:rPr>
                <w:sz w:val="22"/>
                <w:szCs w:val="22"/>
              </w:rPr>
            </w:rPrChange>
          </w:rPr>
          <w:t xml:space="preserve"> </w:t>
        </w:r>
      </w:ins>
      <w:ins w:id="502" w:author="Wang,Haoran //Leibniz-IPHT" w:date="2022-05-24T16:14:00Z">
        <w:r w:rsidRPr="006F5CB9">
          <w:rPr>
            <w:rFonts w:ascii="Roboto Condensed" w:hAnsi="Roboto Condensed"/>
            <w:sz w:val="22"/>
            <w:szCs w:val="22"/>
            <w:rPrChange w:id="503" w:author="Benedict Diederich" w:date="2022-05-25T17:33:00Z">
              <w:rPr>
                <w:sz w:val="22"/>
                <w:szCs w:val="22"/>
              </w:rPr>
            </w:rPrChange>
          </w:rPr>
          <w:t>Probenschicht, Beleuchtungsschicht und Abbildungsschicht</w:t>
        </w:r>
      </w:ins>
      <w:ins w:id="504" w:author="Wang,Haoran //Leibniz-IPHT" w:date="2022-05-24T16:15:00Z">
        <w:r w:rsidRPr="006F5CB9">
          <w:rPr>
            <w:rFonts w:ascii="Roboto Condensed" w:hAnsi="Roboto Condensed"/>
            <w:sz w:val="22"/>
            <w:szCs w:val="22"/>
            <w:rPrChange w:id="505" w:author="Benedict Diederich" w:date="2022-05-25T17:33:00Z">
              <w:rPr>
                <w:sz w:val="22"/>
                <w:szCs w:val="22"/>
              </w:rPr>
            </w:rPrChange>
          </w:rPr>
          <w:t>. Die SIM Beleuchtung</w:t>
        </w:r>
      </w:ins>
      <w:ins w:id="506" w:author="Wang,Haoran //Leibniz-IPHT" w:date="2022-05-24T16:17:00Z">
        <w:r w:rsidR="00AA140C" w:rsidRPr="006F5CB9">
          <w:rPr>
            <w:rFonts w:ascii="Roboto Condensed" w:hAnsi="Roboto Condensed"/>
            <w:sz w:val="22"/>
            <w:szCs w:val="22"/>
            <w:rPrChange w:id="507" w:author="Benedict Diederich" w:date="2022-05-25T17:33:00Z">
              <w:rPr>
                <w:sz w:val="22"/>
                <w:szCs w:val="22"/>
              </w:rPr>
            </w:rPrChange>
          </w:rPr>
          <w:t>smuster</w:t>
        </w:r>
      </w:ins>
      <w:ins w:id="508" w:author="Wang,Haoran //Leibniz-IPHT" w:date="2022-05-24T16:15:00Z">
        <w:r w:rsidRPr="006F5CB9">
          <w:rPr>
            <w:rFonts w:ascii="Roboto Condensed" w:hAnsi="Roboto Condensed"/>
            <w:sz w:val="22"/>
            <w:szCs w:val="22"/>
            <w:rPrChange w:id="509" w:author="Benedict Diederich" w:date="2022-05-25T17:33:00Z">
              <w:rPr>
                <w:sz w:val="22"/>
                <w:szCs w:val="22"/>
              </w:rPr>
            </w:rPrChange>
          </w:rPr>
          <w:t xml:space="preserve"> </w:t>
        </w:r>
      </w:ins>
      <w:ins w:id="510" w:author="Wang,Haoran //Leibniz-IPHT" w:date="2022-05-24T16:16:00Z">
        <w:r w:rsidRPr="006F5CB9">
          <w:rPr>
            <w:rFonts w:ascii="Roboto Condensed" w:eastAsiaTheme="minorEastAsia" w:hAnsi="Roboto Condensed"/>
            <w:sz w:val="22"/>
            <w:szCs w:val="22"/>
            <w:lang w:eastAsia="zh-CN"/>
            <w:rPrChange w:id="511" w:author="Benedict Diederich" w:date="2022-05-25T17:33:00Z">
              <w:rPr>
                <w:rFonts w:eastAsiaTheme="minorEastAsia"/>
                <w:sz w:val="22"/>
                <w:szCs w:val="22"/>
                <w:lang w:eastAsia="zh-CN"/>
              </w:rPr>
            </w:rPrChange>
          </w:rPr>
          <w:t>wurde</w:t>
        </w:r>
      </w:ins>
      <w:ins w:id="512" w:author="Wang,Haoran //Leibniz-IPHT" w:date="2022-05-24T16:17:00Z">
        <w:r w:rsidR="00AA140C" w:rsidRPr="006F5CB9">
          <w:rPr>
            <w:rFonts w:ascii="Roboto Condensed" w:eastAsiaTheme="minorEastAsia" w:hAnsi="Roboto Condensed"/>
            <w:sz w:val="22"/>
            <w:szCs w:val="22"/>
            <w:lang w:eastAsia="zh-CN"/>
            <w:rPrChange w:id="513" w:author="Benedict Diederich" w:date="2022-05-25T17:33:00Z">
              <w:rPr>
                <w:rFonts w:eastAsiaTheme="minorEastAsia"/>
                <w:sz w:val="22"/>
                <w:szCs w:val="22"/>
                <w:lang w:eastAsia="zh-CN"/>
              </w:rPr>
            </w:rPrChange>
          </w:rPr>
          <w:t>n</w:t>
        </w:r>
      </w:ins>
      <w:ins w:id="514" w:author="Wang,Haoran //Leibniz-IPHT" w:date="2022-05-24T16:16:00Z">
        <w:r w:rsidRPr="006F5CB9">
          <w:rPr>
            <w:rFonts w:ascii="Roboto Condensed" w:eastAsiaTheme="minorEastAsia" w:hAnsi="Roboto Condensed"/>
            <w:sz w:val="22"/>
            <w:szCs w:val="22"/>
            <w:lang w:eastAsia="zh-CN"/>
            <w:rPrChange w:id="515" w:author="Benedict Diederich" w:date="2022-05-25T17:33:00Z">
              <w:rPr>
                <w:rFonts w:eastAsiaTheme="minorEastAsia"/>
                <w:sz w:val="22"/>
                <w:szCs w:val="22"/>
                <w:lang w:eastAsia="zh-CN"/>
              </w:rPr>
            </w:rPrChange>
          </w:rPr>
          <w:t xml:space="preserve"> von einem kleinen kostengünstigen DMD </w:t>
        </w:r>
      </w:ins>
      <w:ins w:id="516" w:author="Wang,Haoran //Leibniz-IPHT" w:date="2022-05-24T16:17:00Z">
        <w:r w:rsidR="00AA140C" w:rsidRPr="006F5CB9">
          <w:rPr>
            <w:rFonts w:ascii="Roboto Condensed" w:eastAsiaTheme="minorEastAsia" w:hAnsi="Roboto Condensed"/>
            <w:sz w:val="22"/>
            <w:szCs w:val="22"/>
            <w:lang w:eastAsia="zh-CN"/>
            <w:rPrChange w:id="517" w:author="Benedict Diederich" w:date="2022-05-25T17:33:00Z">
              <w:rPr>
                <w:rFonts w:eastAsiaTheme="minorEastAsia"/>
                <w:sz w:val="22"/>
                <w:szCs w:val="22"/>
                <w:lang w:eastAsia="zh-CN"/>
              </w:rPr>
            </w:rPrChange>
          </w:rPr>
          <w:t>erzeugt.</w:t>
        </w:r>
      </w:ins>
    </w:p>
    <w:p w14:paraId="70DF1A35" w14:textId="250EFD68" w:rsidR="00CC5280" w:rsidRPr="006F5CB9" w:rsidRDefault="00CC5280" w:rsidP="006F5CB9">
      <w:pPr>
        <w:jc w:val="both"/>
        <w:rPr>
          <w:rFonts w:ascii="Roboto Condensed" w:hAnsi="Roboto Condensed"/>
          <w:sz w:val="22"/>
          <w:szCs w:val="22"/>
          <w:rPrChange w:id="518" w:author="Benedict Diederich" w:date="2022-05-25T17:33:00Z">
            <w:rPr>
              <w:sz w:val="22"/>
              <w:szCs w:val="22"/>
            </w:rPr>
          </w:rPrChange>
        </w:rPr>
        <w:pPrChange w:id="519" w:author="Benedict Diederich" w:date="2022-05-25T17:33:00Z">
          <w:pPr/>
        </w:pPrChange>
      </w:pPr>
      <w:r w:rsidRPr="006F5CB9">
        <w:rPr>
          <w:rFonts w:ascii="Roboto Condensed" w:hAnsi="Roboto Condensed"/>
          <w:sz w:val="22"/>
          <w:szCs w:val="22"/>
          <w:rPrChange w:id="520" w:author="Benedict Diederich" w:date="2022-05-25T17:33:00Z">
            <w:rPr>
              <w:sz w:val="22"/>
              <w:szCs w:val="22"/>
            </w:rPr>
          </w:rPrChange>
        </w:rPr>
        <w:t xml:space="preserve">Zur initialen Prototypisierung des späteren SIMMO Moduls am Nikon </w:t>
      </w:r>
      <w:r w:rsidR="00BD126B" w:rsidRPr="006F5CB9">
        <w:rPr>
          <w:rFonts w:ascii="Roboto Condensed" w:hAnsi="Roboto Condensed"/>
          <w:sz w:val="22"/>
          <w:szCs w:val="22"/>
          <w:rPrChange w:id="521" w:author="Benedict Diederich" w:date="2022-05-25T17:33:00Z">
            <w:rPr>
              <w:sz w:val="22"/>
              <w:szCs w:val="22"/>
            </w:rPr>
          </w:rPrChange>
        </w:rPr>
        <w:t>Mikroskop</w:t>
      </w:r>
      <w:r w:rsidRPr="006F5CB9">
        <w:rPr>
          <w:rFonts w:ascii="Roboto Condensed" w:hAnsi="Roboto Condensed"/>
          <w:sz w:val="22"/>
          <w:szCs w:val="22"/>
          <w:rPrChange w:id="522" w:author="Benedict Diederich" w:date="2022-05-25T17:33:00Z">
            <w:rPr>
              <w:sz w:val="22"/>
              <w:szCs w:val="22"/>
            </w:rPr>
          </w:rPrChange>
        </w:rPr>
        <w:t xml:space="preserve">, wurde zunächst ein </w:t>
      </w:r>
      <w:r w:rsidR="00BD126B" w:rsidRPr="006F5CB9">
        <w:rPr>
          <w:rFonts w:ascii="Roboto Condensed" w:hAnsi="Roboto Condensed"/>
          <w:sz w:val="22"/>
          <w:szCs w:val="22"/>
          <w:rPrChange w:id="523" w:author="Benedict Diederich" w:date="2022-05-25T17:33:00Z">
            <w:rPr>
              <w:sz w:val="22"/>
              <w:szCs w:val="22"/>
            </w:rPr>
          </w:rPrChange>
        </w:rPr>
        <w:t xml:space="preserve">spezielles </w:t>
      </w:r>
      <w:proofErr w:type="spellStart"/>
      <w:r w:rsidR="00BD126B" w:rsidRPr="006F5CB9">
        <w:rPr>
          <w:rFonts w:ascii="Roboto Condensed" w:hAnsi="Roboto Condensed"/>
          <w:sz w:val="22"/>
          <w:szCs w:val="22"/>
          <w:rPrChange w:id="524" w:author="Benedict Diederich" w:date="2022-05-25T17:33:00Z">
            <w:rPr>
              <w:sz w:val="22"/>
              <w:szCs w:val="22"/>
            </w:rPr>
          </w:rPrChange>
        </w:rPr>
        <w:t>openSIM</w:t>
      </w:r>
      <w:proofErr w:type="spellEnd"/>
      <w:r w:rsidR="00BD126B" w:rsidRPr="006F5CB9">
        <w:rPr>
          <w:rFonts w:ascii="Roboto Condensed" w:hAnsi="Roboto Condensed"/>
          <w:sz w:val="22"/>
          <w:szCs w:val="22"/>
          <w:rPrChange w:id="525" w:author="Benedict Diederich" w:date="2022-05-25T17:33:00Z">
            <w:rPr>
              <w:sz w:val="22"/>
              <w:szCs w:val="22"/>
            </w:rPr>
          </w:rPrChange>
        </w:rPr>
        <w:t xml:space="preserve"> Modul für das Leibniz-IPHT intern geschaffene openUC2 System (</w:t>
      </w:r>
      <w:r w:rsidR="00B4521E" w:rsidRPr="006F5CB9">
        <w:rPr>
          <w:rFonts w:ascii="Roboto Condensed" w:hAnsi="Roboto Condensed"/>
          <w:rPrChange w:id="526" w:author="Benedict Diederich" w:date="2022-05-25T17:33:00Z">
            <w:rPr/>
          </w:rPrChange>
        </w:rPr>
        <w:fldChar w:fldCharType="begin"/>
      </w:r>
      <w:r w:rsidR="00B4521E" w:rsidRPr="006F5CB9">
        <w:rPr>
          <w:rFonts w:ascii="Roboto Condensed" w:hAnsi="Roboto Condensed"/>
          <w:rPrChange w:id="527" w:author="Benedict Diederich" w:date="2022-05-25T17:33:00Z">
            <w:rPr/>
          </w:rPrChange>
        </w:rPr>
        <w:instrText xml:space="preserve"> HYPERLINK "https://github.com/openUC2/UC2-GIT" </w:instrText>
      </w:r>
      <w:r w:rsidR="00B4521E" w:rsidRPr="006F5CB9">
        <w:rPr>
          <w:rFonts w:ascii="Roboto Condensed" w:hAnsi="Roboto Condensed"/>
          <w:rPrChange w:id="528" w:author="Benedict Diederich" w:date="2022-05-25T17:33:00Z">
            <w:rPr/>
          </w:rPrChange>
        </w:rPr>
        <w:fldChar w:fldCharType="separate"/>
      </w:r>
      <w:r w:rsidR="00BD126B" w:rsidRPr="006F5CB9">
        <w:rPr>
          <w:rStyle w:val="Hyperlink"/>
          <w:rFonts w:ascii="Roboto Condensed" w:hAnsi="Roboto Condensed"/>
          <w:sz w:val="22"/>
          <w:szCs w:val="22"/>
          <w:rPrChange w:id="529" w:author="Benedict Diederich" w:date="2022-05-25T17:33:00Z">
            <w:rPr>
              <w:rStyle w:val="Hyperlink"/>
              <w:sz w:val="22"/>
              <w:szCs w:val="22"/>
            </w:rPr>
          </w:rPrChange>
        </w:rPr>
        <w:t>https://github.com/openUC2/UC2-GIT</w:t>
      </w:r>
      <w:r w:rsidR="00B4521E" w:rsidRPr="006F5CB9">
        <w:rPr>
          <w:rStyle w:val="Hyperlink"/>
          <w:rFonts w:ascii="Roboto Condensed" w:hAnsi="Roboto Condensed"/>
          <w:sz w:val="22"/>
          <w:szCs w:val="22"/>
          <w:rPrChange w:id="530" w:author="Benedict Diederich" w:date="2022-05-25T17:33:00Z">
            <w:rPr>
              <w:rStyle w:val="Hyperlink"/>
              <w:sz w:val="22"/>
              <w:szCs w:val="22"/>
            </w:rPr>
          </w:rPrChange>
        </w:rPr>
        <w:fldChar w:fldCharType="end"/>
      </w:r>
      <w:r w:rsidR="00BD126B" w:rsidRPr="006F5CB9">
        <w:rPr>
          <w:rFonts w:ascii="Roboto Condensed" w:hAnsi="Roboto Condensed"/>
          <w:sz w:val="22"/>
          <w:szCs w:val="22"/>
          <w:rPrChange w:id="531" w:author="Benedict Diederich" w:date="2022-05-25T17:33:00Z">
            <w:rPr>
              <w:sz w:val="22"/>
              <w:szCs w:val="22"/>
            </w:rPr>
          </w:rPrChange>
        </w:rPr>
        <w:t xml:space="preserve">) entwickelt (siehe Abbildung). Mittels Rapid </w:t>
      </w:r>
      <w:proofErr w:type="spellStart"/>
      <w:r w:rsidR="00BD126B" w:rsidRPr="006F5CB9">
        <w:rPr>
          <w:rFonts w:ascii="Roboto Condensed" w:hAnsi="Roboto Condensed"/>
          <w:sz w:val="22"/>
          <w:szCs w:val="22"/>
          <w:rPrChange w:id="532" w:author="Benedict Diederich" w:date="2022-05-25T17:33:00Z">
            <w:rPr>
              <w:sz w:val="22"/>
              <w:szCs w:val="22"/>
            </w:rPr>
          </w:rPrChange>
        </w:rPr>
        <w:t>Prototyping</w:t>
      </w:r>
      <w:proofErr w:type="spellEnd"/>
      <w:r w:rsidR="00BD126B" w:rsidRPr="006F5CB9">
        <w:rPr>
          <w:rFonts w:ascii="Roboto Condensed" w:hAnsi="Roboto Condensed"/>
          <w:sz w:val="22"/>
          <w:szCs w:val="22"/>
          <w:rPrChange w:id="533" w:author="Benedict Diederich" w:date="2022-05-25T17:33:00Z">
            <w:rPr>
              <w:sz w:val="22"/>
              <w:szCs w:val="22"/>
            </w:rPr>
          </w:rPrChange>
        </w:rPr>
        <w:t xml:space="preserve"> Methoden wie dem 3D Druck in Verbindung mit breit verfügbaren Komponenten, wie dem Raspberry Pi und einem kleineren DMD Spiegelarray, wurde ein erstes kompaktes Funktionsmuster gebaut, an dem die </w:t>
      </w:r>
      <w:r w:rsidR="00F326AA" w:rsidRPr="006F5CB9">
        <w:rPr>
          <w:rFonts w:ascii="Roboto Condensed" w:hAnsi="Roboto Condensed"/>
          <w:sz w:val="22"/>
          <w:szCs w:val="22"/>
          <w:rPrChange w:id="534" w:author="Benedict Diederich" w:date="2022-05-25T17:33:00Z">
            <w:rPr>
              <w:sz w:val="22"/>
              <w:szCs w:val="22"/>
            </w:rPr>
          </w:rPrChange>
        </w:rPr>
        <w:t>Algorithmen</w:t>
      </w:r>
      <w:r w:rsidR="00BD126B" w:rsidRPr="006F5CB9">
        <w:rPr>
          <w:rFonts w:ascii="Roboto Condensed" w:hAnsi="Roboto Condensed"/>
          <w:sz w:val="22"/>
          <w:szCs w:val="22"/>
          <w:rPrChange w:id="535" w:author="Benedict Diederich" w:date="2022-05-25T17:33:00Z">
            <w:rPr>
              <w:sz w:val="22"/>
              <w:szCs w:val="22"/>
            </w:rPr>
          </w:rPrChange>
        </w:rPr>
        <w:t xml:space="preserve"> entwickelt wurden. Die Ergebnisse dieser Arbeit werden quelloffen zur Verfügung gestellt (</w:t>
      </w:r>
      <w:r w:rsidR="00B4521E" w:rsidRPr="006F5CB9">
        <w:rPr>
          <w:rFonts w:ascii="Roboto Condensed" w:hAnsi="Roboto Condensed"/>
          <w:rPrChange w:id="536" w:author="Benedict Diederich" w:date="2022-05-25T17:33:00Z">
            <w:rPr/>
          </w:rPrChange>
        </w:rPr>
        <w:fldChar w:fldCharType="begin"/>
      </w:r>
      <w:r w:rsidR="00B4521E" w:rsidRPr="006F5CB9">
        <w:rPr>
          <w:rFonts w:ascii="Roboto Condensed" w:hAnsi="Roboto Condensed"/>
          <w:rPrChange w:id="537" w:author="Benedict Diederich" w:date="2022-05-25T17:33:00Z">
            <w:rPr/>
          </w:rPrChange>
        </w:rPr>
        <w:instrText xml:space="preserve"> HYPERLINK "https://github.com/openUC2/UC2_openSIM" </w:instrText>
      </w:r>
      <w:r w:rsidR="00B4521E" w:rsidRPr="006F5CB9">
        <w:rPr>
          <w:rFonts w:ascii="Roboto Condensed" w:hAnsi="Roboto Condensed"/>
          <w:rPrChange w:id="538" w:author="Benedict Diederich" w:date="2022-05-25T17:33:00Z">
            <w:rPr/>
          </w:rPrChange>
        </w:rPr>
        <w:fldChar w:fldCharType="separate"/>
      </w:r>
      <w:r w:rsidR="00BD126B" w:rsidRPr="006F5CB9">
        <w:rPr>
          <w:rStyle w:val="Hyperlink"/>
          <w:rFonts w:ascii="Roboto Condensed" w:hAnsi="Roboto Condensed"/>
          <w:sz w:val="22"/>
          <w:szCs w:val="22"/>
          <w:rPrChange w:id="539" w:author="Benedict Diederich" w:date="2022-05-25T17:33:00Z">
            <w:rPr>
              <w:rStyle w:val="Hyperlink"/>
              <w:sz w:val="22"/>
              <w:szCs w:val="22"/>
            </w:rPr>
          </w:rPrChange>
        </w:rPr>
        <w:t>https://github.com/openUC2/UC2_openSIM</w:t>
      </w:r>
      <w:r w:rsidR="00B4521E" w:rsidRPr="006F5CB9">
        <w:rPr>
          <w:rStyle w:val="Hyperlink"/>
          <w:rFonts w:ascii="Roboto Condensed" w:hAnsi="Roboto Condensed"/>
          <w:sz w:val="22"/>
          <w:szCs w:val="22"/>
          <w:rPrChange w:id="540" w:author="Benedict Diederich" w:date="2022-05-25T17:33:00Z">
            <w:rPr>
              <w:rStyle w:val="Hyperlink"/>
              <w:sz w:val="22"/>
              <w:szCs w:val="22"/>
            </w:rPr>
          </w:rPrChange>
        </w:rPr>
        <w:fldChar w:fldCharType="end"/>
      </w:r>
      <w:r w:rsidR="00BD126B" w:rsidRPr="006F5CB9">
        <w:rPr>
          <w:rFonts w:ascii="Roboto Condensed" w:hAnsi="Roboto Condensed"/>
          <w:sz w:val="22"/>
          <w:szCs w:val="22"/>
          <w:rPrChange w:id="541" w:author="Benedict Diederich" w:date="2022-05-25T17:33:00Z">
            <w:rPr>
              <w:sz w:val="22"/>
              <w:szCs w:val="22"/>
            </w:rPr>
          </w:rPrChange>
        </w:rPr>
        <w:t>) und wird von einer Publikation in der Royal Society Transactions A begleitet und näher beschrieben [1</w:t>
      </w:r>
      <w:r w:rsidR="003129D7" w:rsidRPr="006F5CB9">
        <w:rPr>
          <w:rFonts w:ascii="Roboto Condensed" w:hAnsi="Roboto Condensed"/>
          <w:sz w:val="22"/>
          <w:szCs w:val="22"/>
          <w:rPrChange w:id="542" w:author="Benedict Diederich" w:date="2022-05-25T17:33:00Z">
            <w:rPr>
              <w:sz w:val="22"/>
              <w:szCs w:val="22"/>
            </w:rPr>
          </w:rPrChange>
        </w:rPr>
        <w:t>,2</w:t>
      </w:r>
      <w:r w:rsidR="00BD126B" w:rsidRPr="006F5CB9">
        <w:rPr>
          <w:rFonts w:ascii="Roboto Condensed" w:hAnsi="Roboto Condensed"/>
          <w:sz w:val="22"/>
          <w:szCs w:val="22"/>
          <w:rPrChange w:id="543" w:author="Benedict Diederich" w:date="2022-05-25T17:33:00Z">
            <w:rPr>
              <w:sz w:val="22"/>
              <w:szCs w:val="22"/>
            </w:rPr>
          </w:rPrChange>
        </w:rPr>
        <w:t xml:space="preserve">]. Darüber hinaus wurden die Ergebnisse innerhalb eines Workshops auf dem von der Royal Society organisierten </w:t>
      </w:r>
      <w:proofErr w:type="spellStart"/>
      <w:r w:rsidR="00BD126B" w:rsidRPr="006F5CB9">
        <w:rPr>
          <w:rFonts w:ascii="Roboto Condensed" w:hAnsi="Roboto Condensed"/>
          <w:sz w:val="22"/>
          <w:szCs w:val="22"/>
          <w:rPrChange w:id="544" w:author="Benedict Diederich" w:date="2022-05-25T17:33:00Z">
            <w:rPr>
              <w:sz w:val="22"/>
              <w:szCs w:val="22"/>
            </w:rPr>
          </w:rPrChange>
        </w:rPr>
        <w:t>SIMPosium</w:t>
      </w:r>
      <w:proofErr w:type="spellEnd"/>
      <w:r w:rsidR="00BD126B" w:rsidRPr="006F5CB9">
        <w:rPr>
          <w:rFonts w:ascii="Roboto Condensed" w:hAnsi="Roboto Condensed"/>
          <w:sz w:val="22"/>
          <w:szCs w:val="22"/>
          <w:rPrChange w:id="545" w:author="Benedict Diederich" w:date="2022-05-25T17:33:00Z">
            <w:rPr>
              <w:sz w:val="22"/>
              <w:szCs w:val="22"/>
            </w:rPr>
          </w:rPrChange>
        </w:rPr>
        <w:t xml:space="preserve"> in London 02/2022 vorgestellt. </w:t>
      </w:r>
    </w:p>
    <w:p w14:paraId="68C4D279" w14:textId="6C6F673A" w:rsidR="00EA4793" w:rsidRPr="006F5CB9" w:rsidRDefault="003129D7" w:rsidP="006F5CB9">
      <w:pPr>
        <w:jc w:val="both"/>
        <w:rPr>
          <w:rFonts w:ascii="Roboto Condensed" w:hAnsi="Roboto Condensed"/>
          <w:sz w:val="22"/>
          <w:szCs w:val="22"/>
          <w:rPrChange w:id="546" w:author="Benedict Diederich" w:date="2022-05-25T17:33:00Z">
            <w:rPr>
              <w:sz w:val="22"/>
              <w:szCs w:val="22"/>
            </w:rPr>
          </w:rPrChange>
        </w:rPr>
        <w:pPrChange w:id="547" w:author="Benedict Diederich" w:date="2022-05-25T17:33:00Z">
          <w:pPr/>
        </w:pPrChange>
      </w:pPr>
      <w:r w:rsidRPr="006F5CB9">
        <w:rPr>
          <w:rFonts w:ascii="Roboto Condensed" w:hAnsi="Roboto Condensed"/>
          <w:sz w:val="22"/>
          <w:szCs w:val="22"/>
          <w:rPrChange w:id="548" w:author="Benedict Diederich" w:date="2022-05-25T17:33:00Z">
            <w:rPr>
              <w:sz w:val="22"/>
              <w:szCs w:val="22"/>
            </w:rPr>
          </w:rPrChange>
        </w:rPr>
        <w:t xml:space="preserve">Die Ergebnisse aus der Rapid </w:t>
      </w:r>
      <w:proofErr w:type="spellStart"/>
      <w:r w:rsidRPr="006F5CB9">
        <w:rPr>
          <w:rFonts w:ascii="Roboto Condensed" w:hAnsi="Roboto Condensed"/>
          <w:sz w:val="22"/>
          <w:szCs w:val="22"/>
          <w:rPrChange w:id="549" w:author="Benedict Diederich" w:date="2022-05-25T17:33:00Z">
            <w:rPr>
              <w:sz w:val="22"/>
              <w:szCs w:val="22"/>
            </w:rPr>
          </w:rPrChange>
        </w:rPr>
        <w:t>Prototyping</w:t>
      </w:r>
      <w:proofErr w:type="spellEnd"/>
      <w:r w:rsidRPr="006F5CB9">
        <w:rPr>
          <w:rFonts w:ascii="Roboto Condensed" w:hAnsi="Roboto Condensed"/>
          <w:sz w:val="22"/>
          <w:szCs w:val="22"/>
          <w:rPrChange w:id="550" w:author="Benedict Diederich" w:date="2022-05-25T17:33:00Z">
            <w:rPr>
              <w:sz w:val="22"/>
              <w:szCs w:val="22"/>
            </w:rPr>
          </w:rPrChange>
        </w:rPr>
        <w:t xml:space="preserve"> Studie sind in der unteren Abbildung zu sehen.</w:t>
      </w:r>
    </w:p>
    <w:p w14:paraId="08D80726" w14:textId="77777777" w:rsidR="003129D7" w:rsidRPr="006F5CB9" w:rsidRDefault="003129D7" w:rsidP="006F5CB9">
      <w:pPr>
        <w:jc w:val="both"/>
        <w:rPr>
          <w:rFonts w:ascii="Roboto Condensed" w:hAnsi="Roboto Condensed"/>
          <w:sz w:val="22"/>
          <w:szCs w:val="22"/>
          <w:rPrChange w:id="551" w:author="Benedict Diederich" w:date="2022-05-25T17:33:00Z">
            <w:rPr>
              <w:sz w:val="22"/>
              <w:szCs w:val="22"/>
            </w:rPr>
          </w:rPrChange>
        </w:rPr>
        <w:pPrChange w:id="552" w:author="Benedict Diederich" w:date="2022-05-25T17:33:00Z">
          <w:pPr/>
        </w:pPrChange>
      </w:pPr>
    </w:p>
    <w:p w14:paraId="30C872E0" w14:textId="0E9184FB" w:rsidR="003129D7" w:rsidRPr="006F5CB9" w:rsidRDefault="003129D7" w:rsidP="006F5CB9">
      <w:pPr>
        <w:jc w:val="both"/>
        <w:rPr>
          <w:rFonts w:ascii="Roboto Condensed" w:hAnsi="Roboto Condensed"/>
          <w:sz w:val="22"/>
          <w:szCs w:val="22"/>
          <w:rPrChange w:id="553" w:author="Benedict Diederich" w:date="2022-05-25T17:33:00Z">
            <w:rPr>
              <w:sz w:val="22"/>
              <w:szCs w:val="22"/>
            </w:rPr>
          </w:rPrChange>
        </w:rPr>
        <w:pPrChange w:id="554" w:author="Benedict Diederich" w:date="2022-05-25T17:33:00Z">
          <w:pPr>
            <w:jc w:val="center"/>
          </w:pPr>
        </w:pPrChange>
      </w:pPr>
      <w:r w:rsidRPr="006F5CB9">
        <w:rPr>
          <w:rFonts w:ascii="Roboto Condensed" w:hAnsi="Roboto Condensed"/>
          <w:sz w:val="22"/>
          <w:szCs w:val="22"/>
          <w:rPrChange w:id="555" w:author="Benedict Diederich" w:date="2022-05-25T17:33:00Z">
            <w:rPr>
              <w:sz w:val="22"/>
              <w:szCs w:val="22"/>
            </w:rPr>
          </w:rPrChange>
        </w:rPr>
        <w:fldChar w:fldCharType="begin"/>
      </w:r>
      <w:r w:rsidRPr="006F5CB9">
        <w:rPr>
          <w:rFonts w:ascii="Roboto Condensed" w:hAnsi="Roboto Condensed"/>
          <w:sz w:val="22"/>
          <w:szCs w:val="22"/>
          <w:rPrChange w:id="556" w:author="Benedict Diederich" w:date="2022-05-25T17:33:00Z">
            <w:rPr>
              <w:sz w:val="22"/>
              <w:szCs w:val="22"/>
            </w:rPr>
          </w:rPrChange>
        </w:rPr>
        <w:instrText xml:space="preserve"> INCLUDEPICTURE "https://github.com/openUC2/UC2_openSIM/raw/main/IMAGES/SIMresult.png" \* MERGEFORMATINET </w:instrText>
      </w:r>
      <w:r w:rsidRPr="006F5CB9">
        <w:rPr>
          <w:rFonts w:ascii="Roboto Condensed" w:hAnsi="Roboto Condensed"/>
          <w:sz w:val="22"/>
          <w:szCs w:val="22"/>
          <w:rPrChange w:id="557" w:author="Benedict Diederich" w:date="2022-05-25T17:33:00Z">
            <w:rPr>
              <w:sz w:val="22"/>
              <w:szCs w:val="22"/>
            </w:rPr>
          </w:rPrChange>
        </w:rPr>
        <w:fldChar w:fldCharType="separate"/>
      </w:r>
      <w:r w:rsidRPr="006F5CB9">
        <w:rPr>
          <w:rFonts w:ascii="Roboto Condensed" w:hAnsi="Roboto Condensed"/>
          <w:noProof/>
          <w:sz w:val="22"/>
          <w:szCs w:val="22"/>
          <w:rPrChange w:id="558" w:author="Benedict Diederich" w:date="2022-05-25T17:33:00Z">
            <w:rPr>
              <w:noProof/>
              <w:sz w:val="22"/>
              <w:szCs w:val="22"/>
            </w:rPr>
          </w:rPrChange>
        </w:rPr>
        <w:drawing>
          <wp:inline distT="0" distB="0" distL="0" distR="0" wp14:anchorId="36EC4A51" wp14:editId="0F061B9D">
            <wp:extent cx="3800213" cy="1856513"/>
            <wp:effectExtent l="0" t="0" r="0" b="0"/>
            <wp:docPr id="5" name="Grafik 5" descr="Ein Bild, das Text, Monitor, Stern, Wu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Monitor, Stern, Wurm enthält.&#10;&#10;Automatisch generierte Beschreibu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08648" cy="1860634"/>
                    </a:xfrm>
                    <a:prstGeom prst="rect">
                      <a:avLst/>
                    </a:prstGeom>
                    <a:noFill/>
                    <a:ln>
                      <a:noFill/>
                    </a:ln>
                  </pic:spPr>
                </pic:pic>
              </a:graphicData>
            </a:graphic>
          </wp:inline>
        </w:drawing>
      </w:r>
      <w:r w:rsidRPr="006F5CB9">
        <w:rPr>
          <w:rFonts w:ascii="Roboto Condensed" w:hAnsi="Roboto Condensed"/>
          <w:sz w:val="22"/>
          <w:szCs w:val="22"/>
          <w:rPrChange w:id="559" w:author="Benedict Diederich" w:date="2022-05-25T17:33:00Z">
            <w:rPr>
              <w:sz w:val="22"/>
              <w:szCs w:val="22"/>
            </w:rPr>
          </w:rPrChange>
        </w:rPr>
        <w:fldChar w:fldCharType="end"/>
      </w:r>
    </w:p>
    <w:p w14:paraId="7FA7476E" w14:textId="79C3149F" w:rsidR="004B0CC5" w:rsidRPr="006F5CB9" w:rsidRDefault="00AA140C" w:rsidP="006F5CB9">
      <w:pPr>
        <w:ind w:left="567" w:right="567"/>
        <w:jc w:val="both"/>
        <w:rPr>
          <w:rFonts w:ascii="Roboto Condensed" w:hAnsi="Roboto Condensed"/>
          <w:sz w:val="22"/>
          <w:szCs w:val="22"/>
          <w:rPrChange w:id="560" w:author="Benedict Diederich" w:date="2022-05-25T17:33:00Z">
            <w:rPr>
              <w:sz w:val="22"/>
              <w:szCs w:val="22"/>
            </w:rPr>
          </w:rPrChange>
        </w:rPr>
        <w:pPrChange w:id="561" w:author="Benedict Diederich" w:date="2022-05-25T17:33:00Z">
          <w:pPr>
            <w:jc w:val="center"/>
          </w:pPr>
        </w:pPrChange>
      </w:pPr>
      <w:ins w:id="562" w:author="Wang,Haoran //Leibniz-IPHT" w:date="2022-05-24T16:18:00Z">
        <w:r w:rsidRPr="006F5CB9">
          <w:rPr>
            <w:rFonts w:ascii="Roboto Condensed" w:hAnsi="Roboto Condensed"/>
            <w:sz w:val="22"/>
            <w:szCs w:val="22"/>
            <w:rPrChange w:id="563" w:author="Benedict Diederich" w:date="2022-05-25T17:33:00Z">
              <w:rPr>
                <w:sz w:val="22"/>
                <w:szCs w:val="22"/>
              </w:rPr>
            </w:rPrChange>
          </w:rPr>
          <w:t xml:space="preserve">Abbildung 3. </w:t>
        </w:r>
      </w:ins>
      <w:ins w:id="564" w:author="Wang,Haoran //Leibniz-IPHT" w:date="2022-05-24T16:19:00Z">
        <w:r w:rsidRPr="006F5CB9">
          <w:rPr>
            <w:rFonts w:ascii="Roboto Condensed" w:hAnsi="Roboto Condensed"/>
            <w:sz w:val="22"/>
            <w:szCs w:val="22"/>
            <w:rPrChange w:id="565" w:author="Benedict Diederich" w:date="2022-05-25T17:33:00Z">
              <w:rPr>
                <w:sz w:val="22"/>
                <w:szCs w:val="22"/>
              </w:rPr>
            </w:rPrChange>
          </w:rPr>
          <w:t xml:space="preserve">Das Resultat mit dem openUC2 System. Die </w:t>
        </w:r>
        <w:proofErr w:type="spellStart"/>
        <w:r w:rsidRPr="006F5CB9">
          <w:rPr>
            <w:rFonts w:ascii="Roboto Condensed" w:hAnsi="Roboto Condensed"/>
            <w:sz w:val="22"/>
            <w:szCs w:val="22"/>
            <w:rPrChange w:id="566" w:author="Benedict Diederich" w:date="2022-05-25T17:33:00Z">
              <w:rPr>
                <w:sz w:val="22"/>
                <w:szCs w:val="22"/>
              </w:rPr>
            </w:rPrChange>
          </w:rPr>
          <w:t>Mikrotubulin</w:t>
        </w:r>
        <w:proofErr w:type="spellEnd"/>
        <w:r w:rsidRPr="006F5CB9">
          <w:rPr>
            <w:rFonts w:ascii="Roboto Condensed" w:hAnsi="Roboto Condensed"/>
            <w:sz w:val="22"/>
            <w:szCs w:val="22"/>
            <w:rPrChange w:id="567" w:author="Benedict Diederich" w:date="2022-05-25T17:33:00Z">
              <w:rPr>
                <w:sz w:val="22"/>
                <w:szCs w:val="22"/>
              </w:rPr>
            </w:rPrChange>
          </w:rPr>
          <w:t xml:space="preserve"> der </w:t>
        </w:r>
        <w:proofErr w:type="spellStart"/>
        <w:r w:rsidRPr="006F5CB9">
          <w:rPr>
            <w:rFonts w:ascii="Roboto Condensed" w:hAnsi="Roboto Condensed"/>
            <w:sz w:val="22"/>
            <w:szCs w:val="22"/>
            <w:rPrChange w:id="568" w:author="Benedict Diederich" w:date="2022-05-25T17:33:00Z">
              <w:rPr>
                <w:sz w:val="22"/>
                <w:szCs w:val="22"/>
              </w:rPr>
            </w:rPrChange>
          </w:rPr>
          <w:t>HeLa</w:t>
        </w:r>
        <w:proofErr w:type="spellEnd"/>
        <w:r w:rsidRPr="006F5CB9">
          <w:rPr>
            <w:rFonts w:ascii="Roboto Condensed" w:hAnsi="Roboto Condensed"/>
            <w:sz w:val="22"/>
            <w:szCs w:val="22"/>
            <w:rPrChange w:id="569" w:author="Benedict Diederich" w:date="2022-05-25T17:33:00Z">
              <w:rPr>
                <w:sz w:val="22"/>
                <w:szCs w:val="22"/>
              </w:rPr>
            </w:rPrChange>
          </w:rPr>
          <w:t xml:space="preserve"> Zelle</w:t>
        </w:r>
      </w:ins>
      <w:ins w:id="570" w:author="Wang,Haoran //Leibniz-IPHT" w:date="2022-05-24T16:20:00Z">
        <w:r w:rsidRPr="006F5CB9">
          <w:rPr>
            <w:rFonts w:ascii="Roboto Condensed" w:hAnsi="Roboto Condensed"/>
            <w:sz w:val="22"/>
            <w:szCs w:val="22"/>
            <w:rPrChange w:id="571" w:author="Benedict Diederich" w:date="2022-05-25T17:33:00Z">
              <w:rPr>
                <w:sz w:val="22"/>
                <w:szCs w:val="22"/>
              </w:rPr>
            </w:rPrChange>
          </w:rPr>
          <w:t xml:space="preserve"> sind mit Farbstoff AF647 gefärbt und die Fluoreszenz </w:t>
        </w:r>
      </w:ins>
      <w:ins w:id="572" w:author="Wang,Haoran //Leibniz-IPHT" w:date="2022-05-24T16:21:00Z">
        <w:r w:rsidRPr="006F5CB9">
          <w:rPr>
            <w:rFonts w:ascii="Roboto Condensed" w:hAnsi="Roboto Condensed"/>
            <w:sz w:val="22"/>
            <w:szCs w:val="22"/>
            <w:rPrChange w:id="573" w:author="Benedict Diederich" w:date="2022-05-25T17:33:00Z">
              <w:rPr>
                <w:sz w:val="22"/>
                <w:szCs w:val="22"/>
              </w:rPr>
            </w:rPrChange>
          </w:rPr>
          <w:t xml:space="preserve">hat mit 635nm Diodenlaser </w:t>
        </w:r>
        <w:proofErr w:type="spellStart"/>
        <w:r w:rsidRPr="006F5CB9">
          <w:rPr>
            <w:rFonts w:ascii="Roboto Condensed" w:hAnsi="Roboto Condensed"/>
            <w:sz w:val="22"/>
            <w:szCs w:val="22"/>
            <w:rPrChange w:id="574" w:author="Benedict Diederich" w:date="2022-05-25T17:33:00Z">
              <w:rPr>
                <w:sz w:val="22"/>
                <w:szCs w:val="22"/>
              </w:rPr>
            </w:rPrChange>
          </w:rPr>
          <w:t>angereget</w:t>
        </w:r>
        <w:proofErr w:type="spellEnd"/>
        <w:r w:rsidRPr="006F5CB9">
          <w:rPr>
            <w:rFonts w:ascii="Roboto Condensed" w:hAnsi="Roboto Condensed"/>
            <w:sz w:val="22"/>
            <w:szCs w:val="22"/>
            <w:rPrChange w:id="575" w:author="Benedict Diederich" w:date="2022-05-25T17:33:00Z">
              <w:rPr>
                <w:sz w:val="22"/>
                <w:szCs w:val="22"/>
              </w:rPr>
            </w:rPrChange>
          </w:rPr>
          <w:t>. Die A</w:t>
        </w:r>
      </w:ins>
      <w:ins w:id="576" w:author="Wang,Haoran //Leibniz-IPHT" w:date="2022-05-24T16:22:00Z">
        <w:r w:rsidRPr="006F5CB9">
          <w:rPr>
            <w:rFonts w:ascii="Roboto Condensed" w:hAnsi="Roboto Condensed"/>
            <w:sz w:val="22"/>
            <w:szCs w:val="22"/>
            <w:rPrChange w:id="577" w:author="Benedict Diederich" w:date="2022-05-25T17:33:00Z">
              <w:rPr>
                <w:sz w:val="22"/>
                <w:szCs w:val="22"/>
              </w:rPr>
            </w:rPrChange>
          </w:rPr>
          <w:t>uflösung nach</w:t>
        </w:r>
      </w:ins>
      <w:ins w:id="578" w:author="Wang,Haoran //Leibniz-IPHT" w:date="2022-05-24T16:21:00Z">
        <w:r w:rsidRPr="006F5CB9">
          <w:rPr>
            <w:rFonts w:ascii="Roboto Condensed" w:hAnsi="Roboto Condensed"/>
            <w:sz w:val="22"/>
            <w:szCs w:val="22"/>
            <w:rPrChange w:id="579" w:author="Benedict Diederich" w:date="2022-05-25T17:33:00Z">
              <w:rPr>
                <w:sz w:val="22"/>
                <w:szCs w:val="22"/>
              </w:rPr>
            </w:rPrChange>
          </w:rPr>
          <w:t xml:space="preserve"> SIM Rekonstruktion </w:t>
        </w:r>
      </w:ins>
      <w:ins w:id="580" w:author="Wang,Haoran //Leibniz-IPHT" w:date="2022-05-24T16:22:00Z">
        <w:r w:rsidRPr="006F5CB9">
          <w:rPr>
            <w:rFonts w:ascii="Roboto Condensed" w:hAnsi="Roboto Condensed"/>
            <w:sz w:val="22"/>
            <w:szCs w:val="22"/>
            <w:rPrChange w:id="581" w:author="Benedict Diederich" w:date="2022-05-25T17:33:00Z">
              <w:rPr>
                <w:sz w:val="22"/>
                <w:szCs w:val="22"/>
              </w:rPr>
            </w:rPrChange>
          </w:rPr>
          <w:t xml:space="preserve">liegt bei </w:t>
        </w:r>
      </w:ins>
      <w:ins w:id="582" w:author="Wang,Haoran //Leibniz-IPHT" w:date="2022-05-24T16:23:00Z">
        <w:r w:rsidRPr="006F5CB9">
          <w:rPr>
            <w:rFonts w:ascii="Roboto Condensed" w:hAnsi="Roboto Condensed"/>
            <w:sz w:val="22"/>
            <w:szCs w:val="22"/>
            <w:rPrChange w:id="583" w:author="Benedict Diederich" w:date="2022-05-25T17:33:00Z">
              <w:rPr>
                <w:sz w:val="22"/>
                <w:szCs w:val="22"/>
              </w:rPr>
            </w:rPrChange>
          </w:rPr>
          <w:t xml:space="preserve">180nm und </w:t>
        </w:r>
      </w:ins>
      <w:ins w:id="584" w:author="Wang,Haoran //Leibniz-IPHT" w:date="2022-05-24T16:24:00Z">
        <w:r w:rsidRPr="006F5CB9">
          <w:rPr>
            <w:rFonts w:ascii="Roboto Condensed" w:hAnsi="Roboto Condensed"/>
            <w:sz w:val="22"/>
            <w:szCs w:val="22"/>
            <w:rPrChange w:id="585" w:author="Benedict Diederich" w:date="2022-05-25T17:33:00Z">
              <w:rPr>
                <w:sz w:val="22"/>
                <w:szCs w:val="22"/>
              </w:rPr>
            </w:rPrChange>
          </w:rPr>
          <w:t>ein Verbesserungsvermögen vo</w:t>
        </w:r>
      </w:ins>
      <w:ins w:id="586" w:author="Wang,Haoran //Leibniz-IPHT" w:date="2022-05-24T16:25:00Z">
        <w:r w:rsidRPr="006F5CB9">
          <w:rPr>
            <w:rFonts w:ascii="Roboto Condensed" w:hAnsi="Roboto Condensed"/>
            <w:sz w:val="22"/>
            <w:szCs w:val="22"/>
            <w:rPrChange w:id="587" w:author="Benedict Diederich" w:date="2022-05-25T17:33:00Z">
              <w:rPr>
                <w:sz w:val="22"/>
                <w:szCs w:val="22"/>
              </w:rPr>
            </w:rPrChange>
          </w:rPr>
          <w:t>m Faktor</w:t>
        </w:r>
      </w:ins>
      <w:ins w:id="588" w:author="Wang,Haoran //Leibniz-IPHT" w:date="2022-05-24T16:24:00Z">
        <w:r w:rsidRPr="006F5CB9">
          <w:rPr>
            <w:rFonts w:ascii="Roboto Condensed" w:hAnsi="Roboto Condensed"/>
            <w:sz w:val="22"/>
            <w:szCs w:val="22"/>
            <w:rPrChange w:id="589" w:author="Benedict Diederich" w:date="2022-05-25T17:33:00Z">
              <w:rPr>
                <w:sz w:val="22"/>
                <w:szCs w:val="22"/>
              </w:rPr>
            </w:rPrChange>
          </w:rPr>
          <w:t xml:space="preserve"> </w:t>
        </w:r>
      </w:ins>
      <w:ins w:id="590" w:author="Wang,Haoran //Leibniz-IPHT" w:date="2022-05-24T16:25:00Z">
        <w:r w:rsidRPr="006F5CB9">
          <w:rPr>
            <w:rFonts w:ascii="Roboto Condensed" w:hAnsi="Roboto Condensed"/>
            <w:sz w:val="22"/>
            <w:szCs w:val="22"/>
            <w:rPrChange w:id="591" w:author="Benedict Diederich" w:date="2022-05-25T17:33:00Z">
              <w:rPr>
                <w:sz w:val="22"/>
                <w:szCs w:val="22"/>
              </w:rPr>
            </w:rPrChange>
          </w:rPr>
          <w:t>1.4.</w:t>
        </w:r>
      </w:ins>
    </w:p>
    <w:p w14:paraId="051E8899" w14:textId="530597ED" w:rsidR="004B0CC5" w:rsidRPr="006F5CB9" w:rsidRDefault="004B0CC5" w:rsidP="006F5CB9">
      <w:pPr>
        <w:jc w:val="both"/>
        <w:rPr>
          <w:rFonts w:ascii="Roboto Condensed" w:hAnsi="Roboto Condensed"/>
          <w:sz w:val="22"/>
          <w:szCs w:val="22"/>
          <w:rPrChange w:id="592" w:author="Benedict Diederich" w:date="2022-05-25T17:33:00Z">
            <w:rPr>
              <w:sz w:val="22"/>
              <w:szCs w:val="22"/>
            </w:rPr>
          </w:rPrChange>
        </w:rPr>
        <w:pPrChange w:id="593" w:author="Benedict Diederich" w:date="2022-05-25T17:33:00Z">
          <w:pPr/>
        </w:pPrChange>
      </w:pPr>
      <w:r w:rsidRPr="006F5CB9">
        <w:rPr>
          <w:rFonts w:ascii="Roboto Condensed" w:hAnsi="Roboto Condensed"/>
          <w:sz w:val="22"/>
          <w:szCs w:val="22"/>
          <w:rPrChange w:id="594" w:author="Benedict Diederich" w:date="2022-05-25T17:33:00Z">
            <w:rPr>
              <w:sz w:val="22"/>
              <w:szCs w:val="22"/>
            </w:rPr>
          </w:rPrChange>
        </w:rPr>
        <w:lastRenderedPageBreak/>
        <w:t xml:space="preserve">Innerhalb dieser Studie wurde ausschließlich auf günstige Komponenten zurückgegriffen (Industrie </w:t>
      </w:r>
      <w:proofErr w:type="spellStart"/>
      <w:r w:rsidRPr="006F5CB9">
        <w:rPr>
          <w:rFonts w:ascii="Roboto Condensed" w:hAnsi="Roboto Condensed"/>
          <w:sz w:val="22"/>
          <w:szCs w:val="22"/>
          <w:rPrChange w:id="595" w:author="Benedict Diederich" w:date="2022-05-25T17:33:00Z">
            <w:rPr>
              <w:sz w:val="22"/>
              <w:szCs w:val="22"/>
            </w:rPr>
          </w:rPrChange>
        </w:rPr>
        <w:t>Machine</w:t>
      </w:r>
      <w:proofErr w:type="spellEnd"/>
      <w:r w:rsidRPr="006F5CB9">
        <w:rPr>
          <w:rFonts w:ascii="Roboto Condensed" w:hAnsi="Roboto Condensed"/>
          <w:sz w:val="22"/>
          <w:szCs w:val="22"/>
          <w:rPrChange w:id="596" w:author="Benedict Diederich" w:date="2022-05-25T17:33:00Z">
            <w:rPr>
              <w:sz w:val="22"/>
              <w:szCs w:val="22"/>
            </w:rPr>
          </w:rPrChange>
        </w:rPr>
        <w:t xml:space="preserve"> Vision Kamera, Videoprojektor). Eine quantitative Analyse hinsichtlich der optischen </w:t>
      </w:r>
      <w:proofErr w:type="spellStart"/>
      <w:r w:rsidRPr="006F5CB9">
        <w:rPr>
          <w:rFonts w:ascii="Roboto Condensed" w:hAnsi="Roboto Condensed"/>
          <w:sz w:val="22"/>
          <w:szCs w:val="22"/>
          <w:rPrChange w:id="597" w:author="Benedict Diederich" w:date="2022-05-25T17:33:00Z">
            <w:rPr>
              <w:sz w:val="22"/>
              <w:szCs w:val="22"/>
            </w:rPr>
          </w:rPrChange>
        </w:rPr>
        <w:t>Auflsöung</w:t>
      </w:r>
      <w:proofErr w:type="spellEnd"/>
      <w:r w:rsidRPr="006F5CB9">
        <w:rPr>
          <w:rFonts w:ascii="Roboto Condensed" w:hAnsi="Roboto Condensed"/>
          <w:sz w:val="22"/>
          <w:szCs w:val="22"/>
          <w:rPrChange w:id="598" w:author="Benedict Diederich" w:date="2022-05-25T17:33:00Z">
            <w:rPr>
              <w:sz w:val="22"/>
              <w:szCs w:val="22"/>
            </w:rPr>
          </w:rPrChange>
        </w:rPr>
        <w:t xml:space="preserve"> </w:t>
      </w:r>
      <w:r w:rsidR="00E06D8E" w:rsidRPr="006F5CB9">
        <w:rPr>
          <w:rFonts w:ascii="Roboto Condensed" w:hAnsi="Roboto Condensed"/>
          <w:sz w:val="22"/>
          <w:szCs w:val="22"/>
          <w:rPrChange w:id="599" w:author="Benedict Diederich" w:date="2022-05-25T17:33:00Z">
            <w:rPr>
              <w:sz w:val="22"/>
              <w:szCs w:val="22"/>
            </w:rPr>
          </w:rPrChange>
        </w:rPr>
        <w:t xml:space="preserve">stellt </w:t>
      </w:r>
      <w:r w:rsidRPr="006F5CB9">
        <w:rPr>
          <w:rFonts w:ascii="Roboto Condensed" w:hAnsi="Roboto Condensed"/>
          <w:sz w:val="22"/>
          <w:szCs w:val="22"/>
          <w:rPrChange w:id="600" w:author="Benedict Diederich" w:date="2022-05-25T17:33:00Z">
            <w:rPr>
              <w:sz w:val="22"/>
              <w:szCs w:val="22"/>
            </w:rPr>
          </w:rPrChange>
        </w:rPr>
        <w:t xml:space="preserve">einen Auflösungsgewinn von einem Faktor von 1.75 beim </w:t>
      </w:r>
      <w:proofErr w:type="spellStart"/>
      <w:r w:rsidRPr="006F5CB9">
        <w:rPr>
          <w:rFonts w:ascii="Roboto Condensed" w:hAnsi="Roboto Condensed"/>
          <w:sz w:val="22"/>
          <w:szCs w:val="22"/>
          <w:rPrChange w:id="601" w:author="Benedict Diederich" w:date="2022-05-25T17:33:00Z">
            <w:rPr>
              <w:sz w:val="22"/>
              <w:szCs w:val="22"/>
            </w:rPr>
          </w:rPrChange>
        </w:rPr>
        <w:t>Nikonsystem</w:t>
      </w:r>
      <w:proofErr w:type="spellEnd"/>
      <w:r w:rsidRPr="006F5CB9">
        <w:rPr>
          <w:rFonts w:ascii="Roboto Condensed" w:hAnsi="Roboto Condensed"/>
          <w:sz w:val="22"/>
          <w:szCs w:val="22"/>
          <w:rPrChange w:id="602" w:author="Benedict Diederich" w:date="2022-05-25T17:33:00Z">
            <w:rPr>
              <w:sz w:val="22"/>
              <w:szCs w:val="22"/>
            </w:rPr>
          </w:rPrChange>
        </w:rPr>
        <w:t xml:space="preserve"> mit PCO Kamera </w:t>
      </w:r>
      <w:r w:rsidR="00E06D8E" w:rsidRPr="006F5CB9">
        <w:rPr>
          <w:rFonts w:ascii="Roboto Condensed" w:hAnsi="Roboto Condensed"/>
          <w:sz w:val="22"/>
          <w:szCs w:val="22"/>
          <w:rPrChange w:id="603" w:author="Benedict Diederich" w:date="2022-05-25T17:33:00Z">
            <w:rPr>
              <w:sz w:val="22"/>
              <w:szCs w:val="22"/>
            </w:rPr>
          </w:rPrChange>
        </w:rPr>
        <w:t xml:space="preserve">dem openUC2 System mit einem Faktor von ca. 1.4 gegenüber. </w:t>
      </w:r>
    </w:p>
    <w:p w14:paraId="1FDDCCE6" w14:textId="1B0A69F3" w:rsidR="003129D7" w:rsidRPr="006F5CB9" w:rsidRDefault="003129D7" w:rsidP="006F5CB9">
      <w:pPr>
        <w:jc w:val="both"/>
        <w:rPr>
          <w:rFonts w:ascii="Roboto Condensed" w:hAnsi="Roboto Condensed"/>
          <w:sz w:val="22"/>
          <w:szCs w:val="22"/>
          <w:rPrChange w:id="604" w:author="Benedict Diederich" w:date="2022-05-25T17:33:00Z">
            <w:rPr>
              <w:sz w:val="22"/>
              <w:szCs w:val="22"/>
            </w:rPr>
          </w:rPrChange>
        </w:rPr>
        <w:pPrChange w:id="605" w:author="Benedict Diederich" w:date="2022-05-25T17:33:00Z">
          <w:pPr>
            <w:jc w:val="center"/>
          </w:pPr>
        </w:pPrChange>
      </w:pPr>
    </w:p>
    <w:p w14:paraId="798F534F" w14:textId="0A7BFB35" w:rsidR="003129D7" w:rsidRPr="006F5CB9" w:rsidRDefault="003129D7" w:rsidP="006F5CB9">
      <w:pPr>
        <w:jc w:val="both"/>
        <w:rPr>
          <w:rFonts w:ascii="Roboto Condensed" w:hAnsi="Roboto Condensed"/>
          <w:sz w:val="22"/>
          <w:szCs w:val="22"/>
          <w:rPrChange w:id="606" w:author="Benedict Diederich" w:date="2022-05-25T17:33:00Z">
            <w:rPr>
              <w:sz w:val="22"/>
              <w:szCs w:val="22"/>
            </w:rPr>
          </w:rPrChange>
        </w:rPr>
        <w:pPrChange w:id="607" w:author="Benedict Diederich" w:date="2022-05-25T17:33:00Z">
          <w:pPr>
            <w:jc w:val="center"/>
          </w:pPr>
        </w:pPrChange>
      </w:pPr>
    </w:p>
    <w:p w14:paraId="5160DD52" w14:textId="0C176E0E" w:rsidR="003129D7" w:rsidRPr="006F5CB9" w:rsidRDefault="003129D7" w:rsidP="006F5CB9">
      <w:pPr>
        <w:jc w:val="both"/>
        <w:rPr>
          <w:rFonts w:ascii="Roboto Condensed" w:hAnsi="Roboto Condensed"/>
          <w:sz w:val="22"/>
          <w:szCs w:val="22"/>
          <w:rPrChange w:id="608" w:author="Benedict Diederich" w:date="2022-05-25T17:33:00Z">
            <w:rPr>
              <w:sz w:val="22"/>
              <w:szCs w:val="22"/>
            </w:rPr>
          </w:rPrChange>
        </w:rPr>
        <w:pPrChange w:id="609" w:author="Benedict Diederich" w:date="2022-05-25T17:33:00Z">
          <w:pPr>
            <w:jc w:val="center"/>
          </w:pPr>
        </w:pPrChange>
      </w:pPr>
    </w:p>
    <w:p w14:paraId="79E5CBB3" w14:textId="7FC49034" w:rsidR="003129D7" w:rsidRPr="006F5CB9" w:rsidRDefault="003129D7" w:rsidP="006F5CB9">
      <w:pPr>
        <w:jc w:val="both"/>
        <w:rPr>
          <w:rFonts w:ascii="Roboto Condensed" w:hAnsi="Roboto Condensed"/>
          <w:sz w:val="22"/>
          <w:szCs w:val="22"/>
          <w:rPrChange w:id="610" w:author="Benedict Diederich" w:date="2022-05-25T17:33:00Z">
            <w:rPr>
              <w:sz w:val="22"/>
              <w:szCs w:val="22"/>
            </w:rPr>
          </w:rPrChange>
        </w:rPr>
        <w:pPrChange w:id="611" w:author="Benedict Diederich" w:date="2022-05-25T17:33:00Z">
          <w:pPr>
            <w:jc w:val="center"/>
          </w:pPr>
        </w:pPrChange>
      </w:pPr>
    </w:p>
    <w:p w14:paraId="32DD1699" w14:textId="66B8C139" w:rsidR="003129D7" w:rsidRPr="006F5CB9" w:rsidRDefault="003129D7" w:rsidP="006F5CB9">
      <w:pPr>
        <w:jc w:val="both"/>
        <w:rPr>
          <w:rFonts w:ascii="Roboto Condensed" w:hAnsi="Roboto Condensed"/>
          <w:sz w:val="22"/>
          <w:szCs w:val="22"/>
          <w:rPrChange w:id="612" w:author="Benedict Diederich" w:date="2022-05-25T17:33:00Z">
            <w:rPr>
              <w:sz w:val="22"/>
              <w:szCs w:val="22"/>
            </w:rPr>
          </w:rPrChange>
        </w:rPr>
        <w:pPrChange w:id="613" w:author="Benedict Diederich" w:date="2022-05-25T17:33:00Z">
          <w:pPr>
            <w:jc w:val="center"/>
          </w:pPr>
        </w:pPrChange>
      </w:pPr>
    </w:p>
    <w:p w14:paraId="69D56CD1" w14:textId="77777777" w:rsidR="003129D7" w:rsidRPr="006F5CB9" w:rsidRDefault="003129D7" w:rsidP="006F5CB9">
      <w:pPr>
        <w:jc w:val="both"/>
        <w:rPr>
          <w:rFonts w:ascii="Roboto Condensed" w:hAnsi="Roboto Condensed"/>
          <w:sz w:val="22"/>
          <w:szCs w:val="22"/>
          <w:rPrChange w:id="614" w:author="Benedict Diederich" w:date="2022-05-25T17:33:00Z">
            <w:rPr>
              <w:sz w:val="22"/>
              <w:szCs w:val="22"/>
            </w:rPr>
          </w:rPrChange>
        </w:rPr>
        <w:pPrChange w:id="615" w:author="Benedict Diederich" w:date="2022-05-25T17:33:00Z">
          <w:pPr>
            <w:jc w:val="center"/>
          </w:pPr>
        </w:pPrChange>
      </w:pPr>
    </w:p>
    <w:p w14:paraId="4157EB5B" w14:textId="77777777" w:rsidR="003129D7" w:rsidRPr="006F5CB9" w:rsidRDefault="003129D7" w:rsidP="006F5CB9">
      <w:pPr>
        <w:jc w:val="both"/>
        <w:rPr>
          <w:rFonts w:ascii="Roboto Condensed" w:hAnsi="Roboto Condensed"/>
          <w:sz w:val="22"/>
          <w:szCs w:val="22"/>
          <w:rPrChange w:id="616" w:author="Benedict Diederich" w:date="2022-05-25T17:33:00Z">
            <w:rPr>
              <w:sz w:val="22"/>
              <w:szCs w:val="22"/>
            </w:rPr>
          </w:rPrChange>
        </w:rPr>
        <w:pPrChange w:id="617" w:author="Benedict Diederich" w:date="2022-05-25T17:33:00Z">
          <w:pPr>
            <w:jc w:val="center"/>
          </w:pPr>
        </w:pPrChange>
      </w:pPr>
    </w:p>
    <w:p w14:paraId="4590F52D" w14:textId="77777777" w:rsidR="003129D7" w:rsidRPr="006F5CB9" w:rsidRDefault="003129D7" w:rsidP="006F5CB9">
      <w:pPr>
        <w:jc w:val="both"/>
        <w:rPr>
          <w:rFonts w:ascii="Roboto Condensed" w:hAnsi="Roboto Condensed"/>
          <w:sz w:val="22"/>
          <w:szCs w:val="22"/>
          <w:rPrChange w:id="618" w:author="Benedict Diederich" w:date="2022-05-25T17:33:00Z">
            <w:rPr>
              <w:sz w:val="22"/>
              <w:szCs w:val="22"/>
            </w:rPr>
          </w:rPrChange>
        </w:rPr>
        <w:pPrChange w:id="619" w:author="Benedict Diederich" w:date="2022-05-25T17:33:00Z">
          <w:pPr/>
        </w:pPrChange>
      </w:pPr>
    </w:p>
    <w:p w14:paraId="23EE0633" w14:textId="61CB602B" w:rsidR="00D85946" w:rsidRPr="006F5CB9" w:rsidRDefault="00D85946" w:rsidP="006F5CB9">
      <w:pPr>
        <w:jc w:val="both"/>
        <w:rPr>
          <w:rFonts w:ascii="Roboto Condensed" w:hAnsi="Roboto Condensed"/>
          <w:b/>
          <w:bCs/>
          <w:sz w:val="22"/>
          <w:szCs w:val="22"/>
          <w:rPrChange w:id="620" w:author="Benedict Diederich" w:date="2022-05-25T17:33:00Z">
            <w:rPr>
              <w:b/>
              <w:bCs/>
              <w:sz w:val="22"/>
              <w:szCs w:val="22"/>
            </w:rPr>
          </w:rPrChange>
        </w:rPr>
        <w:pPrChange w:id="621" w:author="Benedict Diederich" w:date="2022-05-25T17:33:00Z">
          <w:pPr/>
        </w:pPrChange>
      </w:pPr>
      <w:r w:rsidRPr="006F5CB9">
        <w:rPr>
          <w:rFonts w:ascii="Roboto Condensed" w:hAnsi="Roboto Condensed"/>
          <w:b/>
          <w:bCs/>
          <w:sz w:val="22"/>
          <w:szCs w:val="22"/>
          <w:rPrChange w:id="622" w:author="Benedict Diederich" w:date="2022-05-25T17:33:00Z">
            <w:rPr>
              <w:b/>
              <w:bCs/>
              <w:sz w:val="22"/>
              <w:szCs w:val="22"/>
            </w:rPr>
          </w:rPrChange>
        </w:rPr>
        <w:t>1.3. Prototyp/Funktionsmuster</w:t>
      </w:r>
    </w:p>
    <w:p w14:paraId="52354742" w14:textId="52FE3A48" w:rsidR="00EA4793" w:rsidRPr="006F5CB9" w:rsidRDefault="00E909B6" w:rsidP="006F5CB9">
      <w:pPr>
        <w:jc w:val="both"/>
        <w:rPr>
          <w:ins w:id="623" w:author="Wang,Haoran //Leibniz-IPHT" w:date="2022-05-24T17:05:00Z"/>
          <w:rFonts w:ascii="Roboto Condensed" w:hAnsi="Roboto Condensed"/>
          <w:b/>
          <w:bCs/>
          <w:sz w:val="22"/>
          <w:szCs w:val="22"/>
          <w:rPrChange w:id="624" w:author="Benedict Diederich" w:date="2022-05-25T17:33:00Z">
            <w:rPr>
              <w:ins w:id="625" w:author="Wang,Haoran //Leibniz-IPHT" w:date="2022-05-24T17:05:00Z"/>
              <w:b/>
              <w:bCs/>
              <w:sz w:val="22"/>
              <w:szCs w:val="22"/>
            </w:rPr>
          </w:rPrChange>
        </w:rPr>
        <w:pPrChange w:id="626" w:author="Benedict Diederich" w:date="2022-05-25T17:33:00Z">
          <w:pPr/>
        </w:pPrChange>
      </w:pPr>
      <w:r w:rsidRPr="006F5CB9">
        <w:rPr>
          <w:rFonts w:ascii="Roboto Condensed" w:hAnsi="Roboto Condensed"/>
          <w:noProof/>
          <w:sz w:val="22"/>
          <w:szCs w:val="22"/>
          <w:rPrChange w:id="627" w:author="Benedict Diederich" w:date="2022-05-25T17:33:00Z">
            <w:rPr>
              <w:noProof/>
              <w:sz w:val="22"/>
              <w:szCs w:val="22"/>
            </w:rPr>
          </w:rPrChange>
        </w:rPr>
        <w:drawing>
          <wp:inline distT="0" distB="0" distL="0" distR="0" wp14:anchorId="42C92F94" wp14:editId="462A8D66">
            <wp:extent cx="5756910" cy="4318000"/>
            <wp:effectExtent l="0" t="0" r="0" b="0"/>
            <wp:docPr id="4" name="Grafik 4" descr="Ein Bild, das LEGO,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LEGO, Spielzeug enthält.&#10;&#10;Automatisch generierte Beschreibung"/>
                    <pic:cNvPicPr/>
                  </pic:nvPicPr>
                  <pic:blipFill>
                    <a:blip r:embed="rId13"/>
                    <a:stretch>
                      <a:fillRect/>
                    </a:stretch>
                  </pic:blipFill>
                  <pic:spPr>
                    <a:xfrm>
                      <a:off x="0" y="0"/>
                      <a:ext cx="5756910" cy="4318000"/>
                    </a:xfrm>
                    <a:prstGeom prst="rect">
                      <a:avLst/>
                    </a:prstGeom>
                  </pic:spPr>
                </pic:pic>
              </a:graphicData>
            </a:graphic>
          </wp:inline>
        </w:drawing>
      </w:r>
    </w:p>
    <w:p w14:paraId="7E0ECCC5" w14:textId="3AB3C48F" w:rsidR="00462E2E" w:rsidRPr="006F5CB9" w:rsidRDefault="00462E2E" w:rsidP="006F5CB9">
      <w:pPr>
        <w:jc w:val="both"/>
        <w:rPr>
          <w:ins w:id="628" w:author="Wang,Haoran //Leibniz-IPHT" w:date="2022-05-24T16:25:00Z"/>
          <w:rFonts w:ascii="Roboto Condensed" w:hAnsi="Roboto Condensed"/>
          <w:b/>
          <w:bCs/>
          <w:sz w:val="22"/>
          <w:szCs w:val="22"/>
          <w:rPrChange w:id="629" w:author="Benedict Diederich" w:date="2022-05-25T17:33:00Z">
            <w:rPr>
              <w:ins w:id="630" w:author="Wang,Haoran //Leibniz-IPHT" w:date="2022-05-24T16:25:00Z"/>
              <w:b/>
              <w:bCs/>
              <w:sz w:val="22"/>
              <w:szCs w:val="22"/>
            </w:rPr>
          </w:rPrChange>
        </w:rPr>
        <w:pPrChange w:id="631" w:author="Benedict Diederich" w:date="2022-05-25T17:33:00Z">
          <w:pPr/>
        </w:pPrChange>
      </w:pPr>
      <w:ins w:id="632" w:author="Wang,Haoran //Leibniz-IPHT" w:date="2022-05-24T17:05:00Z">
        <w:r w:rsidRPr="006F5CB9">
          <w:rPr>
            <w:rFonts w:ascii="Roboto Condensed" w:hAnsi="Roboto Condensed"/>
            <w:noProof/>
            <w:rPrChange w:id="633" w:author="Benedict Diederich" w:date="2022-05-25T17:33:00Z">
              <w:rPr>
                <w:noProof/>
              </w:rPr>
            </w:rPrChange>
          </w:rPr>
          <w:lastRenderedPageBreak/>
          <w:drawing>
            <wp:inline distT="0" distB="0" distL="0" distR="0" wp14:anchorId="1D887AE4" wp14:editId="1BA66D50">
              <wp:extent cx="5760000" cy="4715781"/>
              <wp:effectExtent l="0" t="0" r="0" b="889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798" t="3603" r="1198" b="919"/>
                      <a:stretch/>
                    </pic:blipFill>
                    <pic:spPr bwMode="auto">
                      <a:xfrm>
                        <a:off x="0" y="0"/>
                        <a:ext cx="5760000" cy="4715781"/>
                      </a:xfrm>
                      <a:prstGeom prst="rect">
                        <a:avLst/>
                      </a:prstGeom>
                      <a:ln>
                        <a:noFill/>
                      </a:ln>
                      <a:extLst>
                        <a:ext uri="{53640926-AAD7-44D8-BBD7-CCE9431645EC}">
                          <a14:shadowObscured xmlns:a14="http://schemas.microsoft.com/office/drawing/2010/main"/>
                        </a:ext>
                      </a:extLst>
                    </pic:spPr>
                  </pic:pic>
                </a:graphicData>
              </a:graphic>
            </wp:inline>
          </w:drawing>
        </w:r>
      </w:ins>
    </w:p>
    <w:p w14:paraId="0B6EEEC6" w14:textId="0B3CAA8B" w:rsidR="00AA140C" w:rsidRPr="006F5CB9" w:rsidRDefault="00AA140C" w:rsidP="006F5CB9">
      <w:pPr>
        <w:ind w:left="567" w:right="567"/>
        <w:jc w:val="both"/>
        <w:rPr>
          <w:rFonts w:ascii="Roboto Condensed" w:hAnsi="Roboto Condensed"/>
          <w:sz w:val="22"/>
          <w:szCs w:val="22"/>
          <w:rPrChange w:id="634" w:author="Benedict Diederich" w:date="2022-05-25T17:33:00Z">
            <w:rPr>
              <w:b/>
              <w:bCs/>
              <w:sz w:val="22"/>
              <w:szCs w:val="22"/>
            </w:rPr>
          </w:rPrChange>
        </w:rPr>
        <w:pPrChange w:id="635" w:author="Benedict Diederich" w:date="2022-05-25T17:33:00Z">
          <w:pPr/>
        </w:pPrChange>
      </w:pPr>
      <w:ins w:id="636" w:author="Wang,Haoran //Leibniz-IPHT" w:date="2022-05-24T16:25:00Z">
        <w:r w:rsidRPr="006F5CB9">
          <w:rPr>
            <w:rFonts w:ascii="Roboto Condensed" w:hAnsi="Roboto Condensed"/>
            <w:sz w:val="22"/>
            <w:szCs w:val="22"/>
            <w:rPrChange w:id="637" w:author="Benedict Diederich" w:date="2022-05-25T17:33:00Z">
              <w:rPr>
                <w:b/>
                <w:bCs/>
                <w:sz w:val="22"/>
                <w:szCs w:val="22"/>
              </w:rPr>
            </w:rPrChange>
          </w:rPr>
          <w:t>Abbildung 4.</w:t>
        </w:r>
        <w:r w:rsidRPr="006F5CB9">
          <w:rPr>
            <w:rFonts w:ascii="Roboto Condensed" w:hAnsi="Roboto Condensed"/>
            <w:sz w:val="22"/>
            <w:szCs w:val="22"/>
            <w:rPrChange w:id="638" w:author="Benedict Diederich" w:date="2022-05-25T17:33:00Z">
              <w:rPr>
                <w:sz w:val="22"/>
                <w:szCs w:val="22"/>
              </w:rPr>
            </w:rPrChange>
          </w:rPr>
          <w:t xml:space="preserve"> </w:t>
        </w:r>
      </w:ins>
      <w:ins w:id="639" w:author="Wang,Haoran //Leibniz-IPHT" w:date="2022-05-24T16:26:00Z">
        <w:r w:rsidRPr="006F5CB9">
          <w:rPr>
            <w:rFonts w:ascii="Roboto Condensed" w:hAnsi="Roboto Condensed"/>
            <w:sz w:val="22"/>
            <w:szCs w:val="22"/>
            <w:rPrChange w:id="640" w:author="Benedict Diederich" w:date="2022-05-25T17:33:00Z">
              <w:rPr>
                <w:sz w:val="22"/>
                <w:szCs w:val="22"/>
              </w:rPr>
            </w:rPrChange>
          </w:rPr>
          <w:t>3D Entwurf des SIM Beleuchtungsmoduls auf dem Nikon Mikroskop</w:t>
        </w:r>
      </w:ins>
      <w:ins w:id="641" w:author="Wang,Haoran //Leibniz-IPHT" w:date="2022-05-24T16:27:00Z">
        <w:r w:rsidRPr="006F5CB9">
          <w:rPr>
            <w:rFonts w:ascii="Roboto Condensed" w:hAnsi="Roboto Condensed"/>
            <w:sz w:val="22"/>
            <w:szCs w:val="22"/>
            <w:rPrChange w:id="642" w:author="Benedict Diederich" w:date="2022-05-25T17:33:00Z">
              <w:rPr>
                <w:sz w:val="22"/>
                <w:szCs w:val="22"/>
              </w:rPr>
            </w:rPrChange>
          </w:rPr>
          <w:t>.</w:t>
        </w:r>
      </w:ins>
    </w:p>
    <w:p w14:paraId="2A092772" w14:textId="77777777" w:rsidR="00E06D8E" w:rsidRPr="006F5CB9" w:rsidRDefault="00E06D8E" w:rsidP="006F5CB9">
      <w:pPr>
        <w:jc w:val="both"/>
        <w:rPr>
          <w:rFonts w:ascii="Roboto Condensed" w:hAnsi="Roboto Condensed"/>
          <w:sz w:val="22"/>
          <w:szCs w:val="22"/>
          <w:rPrChange w:id="643" w:author="Benedict Diederich" w:date="2022-05-25T17:33:00Z">
            <w:rPr>
              <w:sz w:val="22"/>
              <w:szCs w:val="22"/>
            </w:rPr>
          </w:rPrChange>
        </w:rPr>
        <w:pPrChange w:id="644" w:author="Benedict Diederich" w:date="2022-05-25T17:33:00Z">
          <w:pPr/>
        </w:pPrChange>
      </w:pPr>
    </w:p>
    <w:p w14:paraId="3DCD9670" w14:textId="5495A5AB" w:rsidR="00E06D8E" w:rsidRPr="006F5CB9" w:rsidRDefault="00E06D8E" w:rsidP="006F5CB9">
      <w:pPr>
        <w:jc w:val="both"/>
        <w:rPr>
          <w:rFonts w:ascii="Roboto Condensed" w:hAnsi="Roboto Condensed"/>
          <w:sz w:val="22"/>
          <w:szCs w:val="22"/>
          <w:rPrChange w:id="645" w:author="Benedict Diederich" w:date="2022-05-25T17:33:00Z">
            <w:rPr>
              <w:sz w:val="22"/>
              <w:szCs w:val="22"/>
            </w:rPr>
          </w:rPrChange>
        </w:rPr>
        <w:pPrChange w:id="646" w:author="Benedict Diederich" w:date="2022-05-25T17:33:00Z">
          <w:pPr/>
        </w:pPrChange>
      </w:pPr>
      <w:r w:rsidRPr="006F5CB9">
        <w:rPr>
          <w:rFonts w:ascii="Roboto Condensed" w:hAnsi="Roboto Condensed"/>
          <w:sz w:val="22"/>
          <w:szCs w:val="22"/>
          <w:rPrChange w:id="647" w:author="Benedict Diederich" w:date="2022-05-25T17:33:00Z">
            <w:rPr>
              <w:sz w:val="22"/>
              <w:szCs w:val="22"/>
            </w:rPr>
          </w:rPrChange>
        </w:rPr>
        <w:t>Der in Abbildung 1 skizierte optische Aufbau wurde zunächst mit optischen Standardkomponenten (</w:t>
      </w:r>
      <w:proofErr w:type="spellStart"/>
      <w:r w:rsidRPr="006F5CB9">
        <w:rPr>
          <w:rFonts w:ascii="Roboto Condensed" w:hAnsi="Roboto Condensed"/>
          <w:sz w:val="22"/>
          <w:szCs w:val="22"/>
          <w:rPrChange w:id="648" w:author="Benedict Diederich" w:date="2022-05-25T17:33:00Z">
            <w:rPr>
              <w:sz w:val="22"/>
              <w:szCs w:val="22"/>
            </w:rPr>
          </w:rPrChange>
        </w:rPr>
        <w:t>Thorlas</w:t>
      </w:r>
      <w:proofErr w:type="spellEnd"/>
      <w:r w:rsidRPr="006F5CB9">
        <w:rPr>
          <w:rFonts w:ascii="Roboto Condensed" w:hAnsi="Roboto Condensed"/>
          <w:sz w:val="22"/>
          <w:szCs w:val="22"/>
          <w:rPrChange w:id="649" w:author="Benedict Diederich" w:date="2022-05-25T17:33:00Z">
            <w:rPr>
              <w:sz w:val="22"/>
              <w:szCs w:val="22"/>
            </w:rPr>
          </w:rPrChange>
        </w:rPr>
        <w:t xml:space="preserve">) auf einem optischen Tisch an das vorhandene </w:t>
      </w:r>
      <w:proofErr w:type="spellStart"/>
      <w:r w:rsidRPr="006F5CB9">
        <w:rPr>
          <w:rFonts w:ascii="Roboto Condensed" w:hAnsi="Roboto Condensed"/>
          <w:sz w:val="22"/>
          <w:szCs w:val="22"/>
          <w:rPrChange w:id="650" w:author="Benedict Diederich" w:date="2022-05-25T17:33:00Z">
            <w:rPr>
              <w:sz w:val="22"/>
              <w:szCs w:val="22"/>
            </w:rPr>
          </w:rPrChange>
        </w:rPr>
        <w:t>Nikonstativ</w:t>
      </w:r>
      <w:proofErr w:type="spellEnd"/>
      <w:r w:rsidRPr="006F5CB9">
        <w:rPr>
          <w:rFonts w:ascii="Roboto Condensed" w:hAnsi="Roboto Condensed"/>
          <w:sz w:val="22"/>
          <w:szCs w:val="22"/>
          <w:rPrChange w:id="651" w:author="Benedict Diederich" w:date="2022-05-25T17:33:00Z">
            <w:rPr>
              <w:sz w:val="22"/>
              <w:szCs w:val="22"/>
            </w:rPr>
          </w:rPrChange>
        </w:rPr>
        <w:t xml:space="preserve"> angebaut. Es folgte ein iterativer Prozess, bei dem sowohl die Komplexität des Aufbaus, als auch die Effizienz des Beugungsmusters optimiert wurden. Basierend au</w:t>
      </w:r>
      <w:r w:rsidR="00CD5199" w:rsidRPr="006F5CB9">
        <w:rPr>
          <w:rFonts w:ascii="Roboto Condensed" w:hAnsi="Roboto Condensed"/>
          <w:sz w:val="22"/>
          <w:szCs w:val="22"/>
          <w:rPrChange w:id="652" w:author="Benedict Diederich" w:date="2022-05-25T17:33:00Z">
            <w:rPr>
              <w:sz w:val="22"/>
              <w:szCs w:val="22"/>
            </w:rPr>
          </w:rPrChange>
        </w:rPr>
        <w:t>f</w:t>
      </w:r>
      <w:r w:rsidRPr="006F5CB9">
        <w:rPr>
          <w:rFonts w:ascii="Roboto Condensed" w:hAnsi="Roboto Condensed"/>
          <w:sz w:val="22"/>
          <w:szCs w:val="22"/>
          <w:rPrChange w:id="653" w:author="Benedict Diederich" w:date="2022-05-25T17:33:00Z">
            <w:rPr>
              <w:sz w:val="22"/>
              <w:szCs w:val="22"/>
            </w:rPr>
          </w:rPrChange>
        </w:rPr>
        <w:t xml:space="preserve"> den </w:t>
      </w:r>
      <w:r w:rsidR="00CD5199" w:rsidRPr="006F5CB9">
        <w:rPr>
          <w:rFonts w:ascii="Roboto Condensed" w:hAnsi="Roboto Condensed"/>
          <w:sz w:val="22"/>
          <w:szCs w:val="22"/>
          <w:rPrChange w:id="654" w:author="Benedict Diederich" w:date="2022-05-25T17:33:00Z">
            <w:rPr>
              <w:sz w:val="22"/>
              <w:szCs w:val="22"/>
            </w:rPr>
          </w:rPrChange>
        </w:rPr>
        <w:t>finalen</w:t>
      </w:r>
      <w:r w:rsidRPr="006F5CB9">
        <w:rPr>
          <w:rFonts w:ascii="Roboto Condensed" w:hAnsi="Roboto Condensed"/>
          <w:sz w:val="22"/>
          <w:szCs w:val="22"/>
          <w:rPrChange w:id="655" w:author="Benedict Diederich" w:date="2022-05-25T17:33:00Z">
            <w:rPr>
              <w:sz w:val="22"/>
              <w:szCs w:val="22"/>
            </w:rPr>
          </w:rPrChange>
        </w:rPr>
        <w:t xml:space="preserve"> </w:t>
      </w:r>
      <w:r w:rsidR="00CD5199" w:rsidRPr="006F5CB9">
        <w:rPr>
          <w:rFonts w:ascii="Roboto Condensed" w:hAnsi="Roboto Condensed"/>
          <w:sz w:val="22"/>
          <w:szCs w:val="22"/>
          <w:rPrChange w:id="656" w:author="Benedict Diederich" w:date="2022-05-25T17:33:00Z">
            <w:rPr>
              <w:sz w:val="22"/>
              <w:szCs w:val="22"/>
            </w:rPr>
          </w:rPrChange>
        </w:rPr>
        <w:t xml:space="preserve">optischen Beziehungen wurde ein CAD Modell abgeleitet, welches in ein einfach an unterschiedliche </w:t>
      </w:r>
      <w:proofErr w:type="spellStart"/>
      <w:r w:rsidR="00CD5199" w:rsidRPr="006F5CB9">
        <w:rPr>
          <w:rFonts w:ascii="Roboto Condensed" w:hAnsi="Roboto Condensed"/>
          <w:sz w:val="22"/>
          <w:szCs w:val="22"/>
          <w:rPrChange w:id="657" w:author="Benedict Diederich" w:date="2022-05-25T17:33:00Z">
            <w:rPr>
              <w:sz w:val="22"/>
              <w:szCs w:val="22"/>
            </w:rPr>
          </w:rPrChange>
        </w:rPr>
        <w:t>Mikroskoptypen</w:t>
      </w:r>
      <w:proofErr w:type="spellEnd"/>
      <w:r w:rsidR="00CD5199" w:rsidRPr="006F5CB9">
        <w:rPr>
          <w:rFonts w:ascii="Roboto Condensed" w:hAnsi="Roboto Condensed"/>
          <w:sz w:val="22"/>
          <w:szCs w:val="22"/>
          <w:rPrChange w:id="658" w:author="Benedict Diederich" w:date="2022-05-25T17:33:00Z">
            <w:rPr>
              <w:sz w:val="22"/>
              <w:szCs w:val="22"/>
            </w:rPr>
          </w:rPrChange>
        </w:rPr>
        <w:t xml:space="preserve"> zu montierendes Modul umgesetzt wurde. Das Gehäuse wurde mittels Laserschnittteilen gefertigt. Zusätzliche Komponenten zur Erhöhung der Stabilität an mechanisch relevanten Stellen, wurde durch die Verwendung von Normteilen oder 3D Druck erzielt. Das Resultat ist ein Stand-</w:t>
      </w:r>
      <w:proofErr w:type="spellStart"/>
      <w:r w:rsidR="00CD5199" w:rsidRPr="006F5CB9">
        <w:rPr>
          <w:rFonts w:ascii="Roboto Condensed" w:hAnsi="Roboto Condensed"/>
          <w:sz w:val="22"/>
          <w:szCs w:val="22"/>
          <w:rPrChange w:id="659" w:author="Benedict Diederich" w:date="2022-05-25T17:33:00Z">
            <w:rPr>
              <w:sz w:val="22"/>
              <w:szCs w:val="22"/>
            </w:rPr>
          </w:rPrChange>
        </w:rPr>
        <w:t>alone</w:t>
      </w:r>
      <w:proofErr w:type="spellEnd"/>
      <w:r w:rsidR="00CD5199" w:rsidRPr="006F5CB9">
        <w:rPr>
          <w:rFonts w:ascii="Roboto Condensed" w:hAnsi="Roboto Condensed"/>
          <w:sz w:val="22"/>
          <w:szCs w:val="22"/>
          <w:rPrChange w:id="660" w:author="Benedict Diederich" w:date="2022-05-25T17:33:00Z">
            <w:rPr>
              <w:sz w:val="22"/>
              <w:szCs w:val="22"/>
            </w:rPr>
          </w:rPrChange>
        </w:rPr>
        <w:t xml:space="preserve"> Modul, welches als Funktionsmuster im optischen Labor des Leibniz-IPHT Kooperationspartners steht. </w:t>
      </w:r>
    </w:p>
    <w:p w14:paraId="0C01620C" w14:textId="14CBDC7B" w:rsidR="00CD5199" w:rsidRPr="006F5CB9" w:rsidRDefault="00CD5199" w:rsidP="006F5CB9">
      <w:pPr>
        <w:jc w:val="both"/>
        <w:rPr>
          <w:rFonts w:ascii="Roboto Condensed" w:hAnsi="Roboto Condensed"/>
          <w:sz w:val="22"/>
          <w:szCs w:val="22"/>
          <w:rPrChange w:id="661" w:author="Benedict Diederich" w:date="2022-05-25T17:33:00Z">
            <w:rPr>
              <w:sz w:val="22"/>
              <w:szCs w:val="22"/>
            </w:rPr>
          </w:rPrChange>
        </w:rPr>
        <w:pPrChange w:id="662" w:author="Benedict Diederich" w:date="2022-05-25T17:33:00Z">
          <w:pPr/>
        </w:pPrChange>
      </w:pPr>
    </w:p>
    <w:p w14:paraId="51127B69" w14:textId="661EA480" w:rsidR="00AC5AF8" w:rsidRPr="006F5CB9" w:rsidRDefault="00026BE8" w:rsidP="006F5CB9">
      <w:pPr>
        <w:jc w:val="both"/>
        <w:rPr>
          <w:rFonts w:ascii="Roboto Condensed" w:hAnsi="Roboto Condensed"/>
          <w:sz w:val="22"/>
          <w:szCs w:val="22"/>
          <w:rPrChange w:id="663" w:author="Benedict Diederich" w:date="2022-05-25T17:33:00Z">
            <w:rPr>
              <w:sz w:val="22"/>
              <w:szCs w:val="22"/>
            </w:rPr>
          </w:rPrChange>
        </w:rPr>
        <w:pPrChange w:id="664" w:author="Benedict Diederich" w:date="2022-05-25T17:33:00Z">
          <w:pPr/>
        </w:pPrChange>
      </w:pPr>
      <w:r w:rsidRPr="006F5CB9">
        <w:rPr>
          <w:rFonts w:ascii="Roboto Condensed" w:hAnsi="Roboto Condensed"/>
          <w:sz w:val="22"/>
          <w:szCs w:val="22"/>
          <w:rPrChange w:id="665" w:author="Benedict Diederich" w:date="2022-05-25T17:33:00Z">
            <w:rPr>
              <w:sz w:val="22"/>
              <w:szCs w:val="22"/>
            </w:rPr>
          </w:rPrChange>
        </w:rPr>
        <w:t xml:space="preserve">Das kostengünstige Evaluationsboard zur Erzeugung der strukturierten Beleuchtung verfügt lediglich über einen geringen </w:t>
      </w:r>
      <w:proofErr w:type="spellStart"/>
      <w:r w:rsidRPr="006F5CB9">
        <w:rPr>
          <w:rFonts w:ascii="Roboto Condensed" w:hAnsi="Roboto Condensed"/>
          <w:sz w:val="22"/>
          <w:szCs w:val="22"/>
          <w:rPrChange w:id="666" w:author="Benedict Diederich" w:date="2022-05-25T17:33:00Z">
            <w:rPr>
              <w:sz w:val="22"/>
              <w:szCs w:val="22"/>
            </w:rPr>
          </w:rPrChange>
        </w:rPr>
        <w:t>FUntionsumfang</w:t>
      </w:r>
      <w:proofErr w:type="spellEnd"/>
      <w:r w:rsidRPr="006F5CB9">
        <w:rPr>
          <w:rFonts w:ascii="Roboto Condensed" w:hAnsi="Roboto Condensed"/>
          <w:sz w:val="22"/>
          <w:szCs w:val="22"/>
          <w:rPrChange w:id="667" w:author="Benedict Diederich" w:date="2022-05-25T17:33:00Z">
            <w:rPr>
              <w:sz w:val="22"/>
              <w:szCs w:val="22"/>
            </w:rPr>
          </w:rPrChange>
        </w:rPr>
        <w:t xml:space="preserve">. So stellte sich während der Projektlaufzeit heraus, dass der zur </w:t>
      </w:r>
      <w:proofErr w:type="spellStart"/>
      <w:r w:rsidRPr="006F5CB9">
        <w:rPr>
          <w:rFonts w:ascii="Roboto Condensed" w:hAnsi="Roboto Condensed"/>
          <w:sz w:val="22"/>
          <w:szCs w:val="22"/>
          <w:rPrChange w:id="668" w:author="Benedict Diederich" w:date="2022-05-25T17:33:00Z">
            <w:rPr>
              <w:sz w:val="22"/>
              <w:szCs w:val="22"/>
            </w:rPr>
          </w:rPrChange>
        </w:rPr>
        <w:t>Verfügungstehende</w:t>
      </w:r>
      <w:proofErr w:type="spellEnd"/>
      <w:r w:rsidRPr="006F5CB9">
        <w:rPr>
          <w:rFonts w:ascii="Roboto Condensed" w:hAnsi="Roboto Condensed"/>
          <w:sz w:val="22"/>
          <w:szCs w:val="22"/>
          <w:rPrChange w:id="669" w:author="Benedict Diederich" w:date="2022-05-25T17:33:00Z">
            <w:rPr>
              <w:sz w:val="22"/>
              <w:szCs w:val="22"/>
            </w:rPr>
          </w:rPrChange>
        </w:rPr>
        <w:t xml:space="preserve"> Videospeicher nicht ausreicht um die nötigen SIM Muster zwischenzuspeichern. Zu diesem Zweck wurde eine FPGA-basierte Elektronik entwickelt, die eine </w:t>
      </w:r>
      <w:proofErr w:type="spellStart"/>
      <w:r w:rsidRPr="006F5CB9">
        <w:rPr>
          <w:rFonts w:ascii="Roboto Condensed" w:hAnsi="Roboto Condensed"/>
          <w:sz w:val="22"/>
          <w:szCs w:val="22"/>
          <w:rPrChange w:id="670" w:author="Benedict Diederich" w:date="2022-05-25T17:33:00Z">
            <w:rPr>
              <w:sz w:val="22"/>
              <w:szCs w:val="22"/>
            </w:rPr>
          </w:rPrChange>
        </w:rPr>
        <w:t>Triggerbare</w:t>
      </w:r>
      <w:proofErr w:type="spellEnd"/>
      <w:r w:rsidRPr="006F5CB9">
        <w:rPr>
          <w:rFonts w:ascii="Roboto Condensed" w:hAnsi="Roboto Condensed"/>
          <w:sz w:val="22"/>
          <w:szCs w:val="22"/>
          <w:rPrChange w:id="671" w:author="Benedict Diederich" w:date="2022-05-25T17:33:00Z">
            <w:rPr>
              <w:sz w:val="22"/>
              <w:szCs w:val="22"/>
            </w:rPr>
          </w:rPrChange>
        </w:rPr>
        <w:t xml:space="preserve"> Videoquelle darstellt. </w:t>
      </w:r>
      <w:r w:rsidR="00CD5199" w:rsidRPr="006F5CB9">
        <w:rPr>
          <w:rFonts w:ascii="Roboto Condensed" w:hAnsi="Roboto Condensed"/>
          <w:sz w:val="22"/>
          <w:szCs w:val="22"/>
          <w:rPrChange w:id="672" w:author="Benedict Diederich" w:date="2022-05-25T17:33:00Z">
            <w:rPr>
              <w:sz w:val="22"/>
              <w:szCs w:val="22"/>
            </w:rPr>
          </w:rPrChange>
        </w:rPr>
        <w:t xml:space="preserve">Zur Synchronisation </w:t>
      </w:r>
      <w:r w:rsidRPr="006F5CB9">
        <w:rPr>
          <w:rFonts w:ascii="Roboto Condensed" w:hAnsi="Roboto Condensed"/>
          <w:sz w:val="22"/>
          <w:szCs w:val="22"/>
          <w:rPrChange w:id="673" w:author="Benedict Diederich" w:date="2022-05-25T17:33:00Z">
            <w:rPr>
              <w:sz w:val="22"/>
              <w:szCs w:val="22"/>
            </w:rPr>
          </w:rPrChange>
        </w:rPr>
        <w:t>der Elektroniken (Laser, Beleuchtungsmuster) mit der Kamera wurde ein modularer Ansatz vom openUC2 Projekt übernommen, wobei die Resultate ebenfalls quelloffen zur Verfügung stehen (</w:t>
      </w:r>
      <w:r w:rsidR="00B4521E" w:rsidRPr="006F5CB9">
        <w:rPr>
          <w:rFonts w:ascii="Roboto Condensed" w:hAnsi="Roboto Condensed"/>
          <w:rPrChange w:id="674" w:author="Benedict Diederich" w:date="2022-05-25T17:33:00Z">
            <w:rPr/>
          </w:rPrChange>
        </w:rPr>
        <w:fldChar w:fldCharType="begin"/>
      </w:r>
      <w:r w:rsidR="00B4521E" w:rsidRPr="006F5CB9">
        <w:rPr>
          <w:rFonts w:ascii="Roboto Condensed" w:hAnsi="Roboto Condensed"/>
          <w:rPrChange w:id="675" w:author="Benedict Diederich" w:date="2022-05-25T17:33:00Z">
            <w:rPr/>
          </w:rPrChange>
        </w:rPr>
        <w:instrText xml:space="preserve"> HYPERLINK "https://github.com/openUC2/UC2-REST" </w:instrText>
      </w:r>
      <w:r w:rsidR="00B4521E" w:rsidRPr="006F5CB9">
        <w:rPr>
          <w:rFonts w:ascii="Roboto Condensed" w:hAnsi="Roboto Condensed"/>
          <w:rPrChange w:id="676" w:author="Benedict Diederich" w:date="2022-05-25T17:33:00Z">
            <w:rPr/>
          </w:rPrChange>
        </w:rPr>
        <w:fldChar w:fldCharType="separate"/>
      </w:r>
      <w:r w:rsidRPr="006F5CB9">
        <w:rPr>
          <w:rStyle w:val="Hyperlink"/>
          <w:rFonts w:ascii="Roboto Condensed" w:hAnsi="Roboto Condensed"/>
          <w:sz w:val="22"/>
          <w:szCs w:val="22"/>
          <w:rPrChange w:id="677" w:author="Benedict Diederich" w:date="2022-05-25T17:33:00Z">
            <w:rPr>
              <w:rStyle w:val="Hyperlink"/>
              <w:sz w:val="22"/>
              <w:szCs w:val="22"/>
            </w:rPr>
          </w:rPrChange>
        </w:rPr>
        <w:t>https://github.com/openUC2/UC2-REST</w:t>
      </w:r>
      <w:r w:rsidR="00B4521E" w:rsidRPr="006F5CB9">
        <w:rPr>
          <w:rStyle w:val="Hyperlink"/>
          <w:rFonts w:ascii="Roboto Condensed" w:hAnsi="Roboto Condensed"/>
          <w:sz w:val="22"/>
          <w:szCs w:val="22"/>
          <w:rPrChange w:id="678" w:author="Benedict Diederich" w:date="2022-05-25T17:33:00Z">
            <w:rPr>
              <w:rStyle w:val="Hyperlink"/>
              <w:sz w:val="22"/>
              <w:szCs w:val="22"/>
            </w:rPr>
          </w:rPrChange>
        </w:rPr>
        <w:fldChar w:fldCharType="end"/>
      </w:r>
      <w:r w:rsidRPr="006F5CB9">
        <w:rPr>
          <w:rFonts w:ascii="Roboto Condensed" w:hAnsi="Roboto Condensed"/>
          <w:sz w:val="22"/>
          <w:szCs w:val="22"/>
          <w:rPrChange w:id="679" w:author="Benedict Diederich" w:date="2022-05-25T17:33:00Z">
            <w:rPr>
              <w:sz w:val="22"/>
              <w:szCs w:val="22"/>
            </w:rPr>
          </w:rPrChange>
        </w:rPr>
        <w:t>).</w:t>
      </w:r>
    </w:p>
    <w:p w14:paraId="156ED94D" w14:textId="65327834" w:rsidR="00AC5AF8" w:rsidRPr="006F5CB9" w:rsidDel="0074094D" w:rsidRDefault="00AC5AF8" w:rsidP="006F5CB9">
      <w:pPr>
        <w:pStyle w:val="Listenabsatz"/>
        <w:numPr>
          <w:ilvl w:val="0"/>
          <w:numId w:val="1"/>
        </w:numPr>
        <w:jc w:val="both"/>
        <w:rPr>
          <w:del w:id="680" w:author="Benedict Diederich" w:date="2022-05-25T17:29:00Z"/>
          <w:rFonts w:ascii="Roboto Condensed" w:hAnsi="Roboto Condensed"/>
          <w:sz w:val="22"/>
          <w:szCs w:val="22"/>
          <w:rPrChange w:id="681" w:author="Benedict Diederich" w:date="2022-05-25T17:33:00Z">
            <w:rPr>
              <w:del w:id="682" w:author="Benedict Diederich" w:date="2022-05-25T17:29:00Z"/>
              <w:sz w:val="22"/>
              <w:szCs w:val="22"/>
            </w:rPr>
          </w:rPrChange>
        </w:rPr>
        <w:pPrChange w:id="683" w:author="Benedict Diederich" w:date="2022-05-25T17:33:00Z">
          <w:pPr>
            <w:pStyle w:val="Listenabsatz"/>
            <w:numPr>
              <w:numId w:val="1"/>
            </w:numPr>
            <w:ind w:hanging="360"/>
          </w:pPr>
        </w:pPrChange>
      </w:pPr>
      <w:del w:id="684" w:author="Benedict Diederich" w:date="2022-05-25T17:29:00Z">
        <w:r w:rsidRPr="006F5CB9" w:rsidDel="0074094D">
          <w:rPr>
            <w:rFonts w:ascii="Roboto Condensed" w:hAnsi="Roboto Condensed"/>
            <w:sz w:val="22"/>
            <w:szCs w:val="22"/>
            <w:rPrChange w:id="685" w:author="Benedict Diederich" w:date="2022-05-25T17:33:00Z">
              <w:rPr>
                <w:sz w:val="22"/>
                <w:szCs w:val="22"/>
              </w:rPr>
            </w:rPrChange>
          </w:rPr>
          <w:delText>Software:</w:delText>
        </w:r>
      </w:del>
    </w:p>
    <w:p w14:paraId="58931DD6" w14:textId="45E74DAD" w:rsidR="00AC5AF8" w:rsidRPr="006F5CB9" w:rsidDel="0074094D" w:rsidRDefault="00AC5AF8" w:rsidP="006F5CB9">
      <w:pPr>
        <w:pStyle w:val="Listenabsatz"/>
        <w:numPr>
          <w:ilvl w:val="1"/>
          <w:numId w:val="1"/>
        </w:numPr>
        <w:jc w:val="both"/>
        <w:rPr>
          <w:del w:id="686" w:author="Benedict Diederich" w:date="2022-05-25T17:29:00Z"/>
          <w:rFonts w:ascii="Roboto Condensed" w:hAnsi="Roboto Condensed"/>
          <w:sz w:val="22"/>
          <w:szCs w:val="22"/>
          <w:rPrChange w:id="687" w:author="Benedict Diederich" w:date="2022-05-25T17:33:00Z">
            <w:rPr>
              <w:del w:id="688" w:author="Benedict Diederich" w:date="2022-05-25T17:29:00Z"/>
              <w:sz w:val="22"/>
              <w:szCs w:val="22"/>
            </w:rPr>
          </w:rPrChange>
        </w:rPr>
        <w:pPrChange w:id="689" w:author="Benedict Diederich" w:date="2022-05-25T17:33:00Z">
          <w:pPr>
            <w:pStyle w:val="Listenabsatz"/>
            <w:numPr>
              <w:ilvl w:val="1"/>
              <w:numId w:val="1"/>
            </w:numPr>
            <w:ind w:left="1440" w:hanging="360"/>
          </w:pPr>
        </w:pPrChange>
      </w:pPr>
      <w:del w:id="690" w:author="Benedict Diederich" w:date="2022-05-25T17:29:00Z">
        <w:r w:rsidRPr="006F5CB9" w:rsidDel="0074094D">
          <w:rPr>
            <w:rFonts w:ascii="Roboto Condensed" w:hAnsi="Roboto Condensed"/>
            <w:sz w:val="22"/>
            <w:szCs w:val="22"/>
            <w:rPrChange w:id="691" w:author="Benedict Diederich" w:date="2022-05-25T17:33:00Z">
              <w:rPr>
                <w:sz w:val="22"/>
                <w:szCs w:val="22"/>
              </w:rPr>
            </w:rPrChange>
          </w:rPr>
          <w:delText>CPU-gestützte Rekonstruktion mittels fairSIM/</w:delText>
        </w:r>
      </w:del>
    </w:p>
    <w:p w14:paraId="1EEC83CB" w14:textId="232DF13D" w:rsidR="00AC5AF8" w:rsidRPr="006F5CB9" w:rsidDel="0074094D" w:rsidRDefault="00AC5AF8" w:rsidP="006F5CB9">
      <w:pPr>
        <w:pStyle w:val="Listenabsatz"/>
        <w:numPr>
          <w:ilvl w:val="2"/>
          <w:numId w:val="1"/>
        </w:numPr>
        <w:jc w:val="both"/>
        <w:rPr>
          <w:del w:id="692" w:author="Benedict Diederich" w:date="2022-05-25T17:29:00Z"/>
          <w:rFonts w:ascii="Roboto Condensed" w:hAnsi="Roboto Condensed"/>
          <w:sz w:val="22"/>
          <w:szCs w:val="22"/>
          <w:rPrChange w:id="693" w:author="Benedict Diederich" w:date="2022-05-25T17:33:00Z">
            <w:rPr>
              <w:del w:id="694" w:author="Benedict Diederich" w:date="2022-05-25T17:29:00Z"/>
              <w:sz w:val="22"/>
              <w:szCs w:val="22"/>
            </w:rPr>
          </w:rPrChange>
        </w:rPr>
        <w:pPrChange w:id="695" w:author="Benedict Diederich" w:date="2022-05-25T17:33:00Z">
          <w:pPr>
            <w:pStyle w:val="Listenabsatz"/>
            <w:numPr>
              <w:ilvl w:val="2"/>
              <w:numId w:val="1"/>
            </w:numPr>
            <w:ind w:left="2160" w:hanging="360"/>
          </w:pPr>
        </w:pPrChange>
      </w:pPr>
      <w:del w:id="696" w:author="Benedict Diederich" w:date="2022-05-25T17:29:00Z">
        <w:r w:rsidRPr="006F5CB9" w:rsidDel="0074094D">
          <w:rPr>
            <w:rFonts w:ascii="Roboto Condensed" w:hAnsi="Roboto Condensed"/>
            <w:sz w:val="22"/>
            <w:szCs w:val="22"/>
            <w:rPrChange w:id="697" w:author="Benedict Diederich" w:date="2022-05-25T17:33:00Z">
              <w:rPr>
                <w:sz w:val="22"/>
                <w:szCs w:val="22"/>
              </w:rPr>
            </w:rPrChange>
          </w:rPr>
          <w:delText>Realtime processing nicht möglich da synchronisierung nicht mölgich war, software nicht optimiert</w:delText>
        </w:r>
      </w:del>
    </w:p>
    <w:p w14:paraId="7288CF8B" w14:textId="0CCEE6EB" w:rsidR="00AC5AF8" w:rsidRPr="006F5CB9" w:rsidDel="0074094D" w:rsidRDefault="00AC5AF8" w:rsidP="006F5CB9">
      <w:pPr>
        <w:pStyle w:val="Listenabsatz"/>
        <w:numPr>
          <w:ilvl w:val="1"/>
          <w:numId w:val="1"/>
        </w:numPr>
        <w:jc w:val="both"/>
        <w:rPr>
          <w:del w:id="698" w:author="Benedict Diederich" w:date="2022-05-25T17:29:00Z"/>
          <w:rFonts w:ascii="Roboto Condensed" w:hAnsi="Roboto Condensed"/>
          <w:sz w:val="22"/>
          <w:szCs w:val="22"/>
          <w:rPrChange w:id="699" w:author="Benedict Diederich" w:date="2022-05-25T17:33:00Z">
            <w:rPr>
              <w:del w:id="700" w:author="Benedict Diederich" w:date="2022-05-25T17:29:00Z"/>
              <w:sz w:val="22"/>
              <w:szCs w:val="22"/>
            </w:rPr>
          </w:rPrChange>
        </w:rPr>
        <w:pPrChange w:id="701" w:author="Benedict Diederich" w:date="2022-05-25T17:33:00Z">
          <w:pPr>
            <w:pStyle w:val="Listenabsatz"/>
            <w:numPr>
              <w:ilvl w:val="1"/>
              <w:numId w:val="1"/>
            </w:numPr>
            <w:ind w:left="1440" w:hanging="360"/>
          </w:pPr>
        </w:pPrChange>
      </w:pPr>
      <w:del w:id="702" w:author="Benedict Diederich" w:date="2022-05-25T17:29:00Z">
        <w:r w:rsidRPr="006F5CB9" w:rsidDel="0074094D">
          <w:rPr>
            <w:rFonts w:ascii="Roboto Condensed" w:hAnsi="Roboto Condensed"/>
            <w:sz w:val="22"/>
            <w:szCs w:val="22"/>
            <w:rPrChange w:id="703" w:author="Benedict Diederich" w:date="2022-05-25T17:33:00Z">
              <w:rPr>
                <w:sz w:val="22"/>
                <w:szCs w:val="22"/>
              </w:rPr>
            </w:rPrChange>
          </w:rPr>
          <w:delText>Wir haben eine neue GPU-basierte Version in Python implementiert =&gt; ImSwitch</w:delText>
        </w:r>
      </w:del>
    </w:p>
    <w:p w14:paraId="058F0EAC" w14:textId="77777777" w:rsidR="00AC5AF8" w:rsidRPr="006F5CB9" w:rsidRDefault="00AC5AF8" w:rsidP="006F5CB9">
      <w:pPr>
        <w:pStyle w:val="Listenabsatz"/>
        <w:numPr>
          <w:ilvl w:val="2"/>
          <w:numId w:val="1"/>
        </w:numPr>
        <w:jc w:val="both"/>
        <w:rPr>
          <w:rFonts w:ascii="Roboto Condensed" w:hAnsi="Roboto Condensed"/>
          <w:sz w:val="22"/>
          <w:szCs w:val="22"/>
          <w:rPrChange w:id="704" w:author="Benedict Diederich" w:date="2022-05-25T17:33:00Z">
            <w:rPr>
              <w:sz w:val="22"/>
              <w:szCs w:val="22"/>
            </w:rPr>
          </w:rPrChange>
        </w:rPr>
        <w:pPrChange w:id="705" w:author="Benedict Diederich" w:date="2022-05-25T17:33:00Z">
          <w:pPr>
            <w:pStyle w:val="Listenabsatz"/>
            <w:numPr>
              <w:ilvl w:val="2"/>
              <w:numId w:val="1"/>
            </w:numPr>
            <w:ind w:left="2160" w:hanging="360"/>
          </w:pPr>
        </w:pPrChange>
      </w:pPr>
    </w:p>
    <w:p w14:paraId="5C3283AC" w14:textId="5D0598AB" w:rsidR="00AC5AF8" w:rsidRPr="006F5CB9" w:rsidDel="0074094D" w:rsidRDefault="00AC5AF8" w:rsidP="006F5CB9">
      <w:pPr>
        <w:pStyle w:val="Listenabsatz"/>
        <w:numPr>
          <w:ilvl w:val="0"/>
          <w:numId w:val="1"/>
        </w:numPr>
        <w:jc w:val="both"/>
        <w:rPr>
          <w:del w:id="706" w:author="Benedict Diederich" w:date="2022-05-25T17:29:00Z"/>
          <w:rFonts w:ascii="Roboto Condensed" w:hAnsi="Roboto Condensed"/>
          <w:sz w:val="22"/>
          <w:szCs w:val="22"/>
          <w:rPrChange w:id="707" w:author="Benedict Diederich" w:date="2022-05-25T17:33:00Z">
            <w:rPr>
              <w:del w:id="708" w:author="Benedict Diederich" w:date="2022-05-25T17:29:00Z"/>
              <w:sz w:val="22"/>
              <w:szCs w:val="22"/>
            </w:rPr>
          </w:rPrChange>
        </w:rPr>
        <w:pPrChange w:id="709" w:author="Benedict Diederich" w:date="2022-05-25T17:33:00Z">
          <w:pPr>
            <w:pStyle w:val="Listenabsatz"/>
            <w:numPr>
              <w:numId w:val="1"/>
            </w:numPr>
            <w:ind w:hanging="360"/>
          </w:pPr>
        </w:pPrChange>
      </w:pPr>
      <w:del w:id="710" w:author="Benedict Diederich" w:date="2022-05-25T17:29:00Z">
        <w:r w:rsidRPr="006F5CB9" w:rsidDel="0074094D">
          <w:rPr>
            <w:rFonts w:ascii="Roboto Condensed" w:hAnsi="Roboto Condensed"/>
            <w:sz w:val="22"/>
            <w:szCs w:val="22"/>
            <w:rPrChange w:id="711" w:author="Benedict Diederich" w:date="2022-05-25T17:33:00Z">
              <w:rPr>
                <w:sz w:val="22"/>
                <w:szCs w:val="22"/>
              </w:rPr>
            </w:rPrChange>
          </w:rPr>
          <w:delText>Kamera</w:delText>
        </w:r>
      </w:del>
    </w:p>
    <w:p w14:paraId="18F23740" w14:textId="4053A0D3" w:rsidR="00AC5AF8" w:rsidRPr="006F5CB9" w:rsidDel="0074094D" w:rsidRDefault="00AC5AF8" w:rsidP="006F5CB9">
      <w:pPr>
        <w:pStyle w:val="Listenabsatz"/>
        <w:numPr>
          <w:ilvl w:val="1"/>
          <w:numId w:val="1"/>
        </w:numPr>
        <w:jc w:val="both"/>
        <w:rPr>
          <w:del w:id="712" w:author="Benedict Diederich" w:date="2022-05-25T17:29:00Z"/>
          <w:rFonts w:ascii="Roboto Condensed" w:hAnsi="Roboto Condensed"/>
          <w:sz w:val="22"/>
          <w:szCs w:val="22"/>
          <w:rPrChange w:id="713" w:author="Benedict Diederich" w:date="2022-05-25T17:33:00Z">
            <w:rPr>
              <w:del w:id="714" w:author="Benedict Diederich" w:date="2022-05-25T17:29:00Z"/>
              <w:sz w:val="22"/>
              <w:szCs w:val="22"/>
            </w:rPr>
          </w:rPrChange>
        </w:rPr>
        <w:pPrChange w:id="715" w:author="Benedict Diederich" w:date="2022-05-25T17:33:00Z">
          <w:pPr>
            <w:pStyle w:val="Listenabsatz"/>
            <w:numPr>
              <w:ilvl w:val="1"/>
              <w:numId w:val="1"/>
            </w:numPr>
            <w:ind w:left="1440" w:hanging="360"/>
          </w:pPr>
        </w:pPrChange>
      </w:pPr>
      <w:del w:id="716" w:author="Benedict Diederich" w:date="2022-05-25T17:29:00Z">
        <w:r w:rsidRPr="006F5CB9" w:rsidDel="0074094D">
          <w:rPr>
            <w:rFonts w:ascii="Roboto Condensed" w:hAnsi="Roboto Condensed"/>
            <w:sz w:val="22"/>
            <w:szCs w:val="22"/>
            <w:rPrChange w:id="717" w:author="Benedict Diederich" w:date="2022-05-25T17:33:00Z">
              <w:rPr>
                <w:sz w:val="22"/>
                <w:szCs w:val="22"/>
              </w:rPr>
            </w:rPrChange>
          </w:rPr>
          <w:delText xml:space="preserve">Geschwindigkeitegewinn durch Kompressionsschritt: </w:delText>
        </w:r>
      </w:del>
    </w:p>
    <w:p w14:paraId="1F3E5CF5" w14:textId="32A94DE7" w:rsidR="00AC5AF8" w:rsidRPr="006F5CB9" w:rsidDel="0074094D" w:rsidRDefault="00AC5AF8" w:rsidP="006F5CB9">
      <w:pPr>
        <w:pStyle w:val="Listenabsatz"/>
        <w:numPr>
          <w:ilvl w:val="2"/>
          <w:numId w:val="1"/>
        </w:numPr>
        <w:jc w:val="both"/>
        <w:rPr>
          <w:del w:id="718" w:author="Benedict Diederich" w:date="2022-05-25T17:29:00Z"/>
          <w:rFonts w:ascii="Roboto Condensed" w:hAnsi="Roboto Condensed"/>
          <w:sz w:val="22"/>
          <w:szCs w:val="22"/>
          <w:rPrChange w:id="719" w:author="Benedict Diederich" w:date="2022-05-25T17:33:00Z">
            <w:rPr>
              <w:del w:id="720" w:author="Benedict Diederich" w:date="2022-05-25T17:29:00Z"/>
              <w:sz w:val="22"/>
              <w:szCs w:val="22"/>
            </w:rPr>
          </w:rPrChange>
        </w:rPr>
        <w:pPrChange w:id="721" w:author="Benedict Diederich" w:date="2022-05-25T17:33:00Z">
          <w:pPr>
            <w:pStyle w:val="Listenabsatz"/>
            <w:numPr>
              <w:ilvl w:val="2"/>
              <w:numId w:val="1"/>
            </w:numPr>
            <w:ind w:left="2160" w:hanging="360"/>
          </w:pPr>
        </w:pPrChange>
      </w:pPr>
      <w:del w:id="722" w:author="Benedict Diederich" w:date="2022-05-25T17:29:00Z">
        <w:r w:rsidRPr="006F5CB9" w:rsidDel="0074094D">
          <w:rPr>
            <w:rFonts w:ascii="Roboto Condensed" w:hAnsi="Roboto Condensed"/>
            <w:sz w:val="22"/>
            <w:szCs w:val="22"/>
            <w:rPrChange w:id="723" w:author="Benedict Diederich" w:date="2022-05-25T17:33:00Z">
              <w:rPr>
                <w:sz w:val="22"/>
                <w:szCs w:val="22"/>
              </w:rPr>
            </w:rPrChange>
          </w:rPr>
          <w:delText xml:space="preserve">Qualitätsgewinn? </w:delText>
        </w:r>
      </w:del>
    </w:p>
    <w:p w14:paraId="3680DA27" w14:textId="0BD8838F" w:rsidR="00AC5AF8" w:rsidRPr="006F5CB9" w:rsidDel="0074094D" w:rsidRDefault="00AC5AF8" w:rsidP="006F5CB9">
      <w:pPr>
        <w:pStyle w:val="Listenabsatz"/>
        <w:numPr>
          <w:ilvl w:val="1"/>
          <w:numId w:val="1"/>
        </w:numPr>
        <w:jc w:val="both"/>
        <w:rPr>
          <w:del w:id="724" w:author="Benedict Diederich" w:date="2022-05-25T17:29:00Z"/>
          <w:rFonts w:ascii="Roboto Condensed" w:hAnsi="Roboto Condensed"/>
          <w:sz w:val="22"/>
          <w:szCs w:val="22"/>
          <w:rPrChange w:id="725" w:author="Benedict Diederich" w:date="2022-05-25T17:33:00Z">
            <w:rPr>
              <w:del w:id="726" w:author="Benedict Diederich" w:date="2022-05-25T17:29:00Z"/>
              <w:sz w:val="22"/>
              <w:szCs w:val="22"/>
            </w:rPr>
          </w:rPrChange>
        </w:rPr>
        <w:pPrChange w:id="727" w:author="Benedict Diederich" w:date="2022-05-25T17:33:00Z">
          <w:pPr>
            <w:pStyle w:val="Listenabsatz"/>
            <w:numPr>
              <w:ilvl w:val="1"/>
              <w:numId w:val="1"/>
            </w:numPr>
            <w:ind w:left="1440" w:hanging="360"/>
          </w:pPr>
        </w:pPrChange>
      </w:pPr>
      <w:del w:id="728" w:author="Benedict Diederich" w:date="2022-05-25T17:29:00Z">
        <w:r w:rsidRPr="006F5CB9" w:rsidDel="0074094D">
          <w:rPr>
            <w:rFonts w:ascii="Roboto Condensed" w:hAnsi="Roboto Condensed"/>
            <w:sz w:val="22"/>
            <w:szCs w:val="22"/>
            <w:rPrChange w:id="729" w:author="Benedict Diederich" w:date="2022-05-25T17:33:00Z">
              <w:rPr>
                <w:sz w:val="22"/>
                <w:szCs w:val="22"/>
              </w:rPr>
            </w:rPrChange>
          </w:rPr>
          <w:delText>Großes Gesichtsfeld</w:delText>
        </w:r>
      </w:del>
    </w:p>
    <w:p w14:paraId="083DD806" w14:textId="6939099D" w:rsidR="00AC5AF8" w:rsidRPr="006F5CB9" w:rsidDel="0074094D" w:rsidRDefault="00AC5AF8" w:rsidP="006F5CB9">
      <w:pPr>
        <w:pStyle w:val="Listenabsatz"/>
        <w:numPr>
          <w:ilvl w:val="2"/>
          <w:numId w:val="1"/>
        </w:numPr>
        <w:jc w:val="both"/>
        <w:rPr>
          <w:del w:id="730" w:author="Benedict Diederich" w:date="2022-05-25T17:29:00Z"/>
          <w:rFonts w:ascii="Roboto Condensed" w:hAnsi="Roboto Condensed"/>
          <w:sz w:val="22"/>
          <w:szCs w:val="22"/>
          <w:lang w:val="en-US"/>
          <w:rPrChange w:id="731" w:author="Benedict Diederich" w:date="2022-05-25T17:33:00Z">
            <w:rPr>
              <w:del w:id="732" w:author="Benedict Diederich" w:date="2022-05-25T17:29:00Z"/>
              <w:sz w:val="22"/>
              <w:szCs w:val="22"/>
              <w:lang w:val="en-US"/>
            </w:rPr>
          </w:rPrChange>
        </w:rPr>
        <w:pPrChange w:id="733" w:author="Benedict Diederich" w:date="2022-05-25T17:33:00Z">
          <w:pPr>
            <w:pStyle w:val="Listenabsatz"/>
            <w:numPr>
              <w:ilvl w:val="2"/>
              <w:numId w:val="1"/>
            </w:numPr>
            <w:ind w:left="2160" w:hanging="360"/>
          </w:pPr>
        </w:pPrChange>
      </w:pPr>
      <w:del w:id="734" w:author="Benedict Diederich" w:date="2022-05-25T17:29:00Z">
        <w:r w:rsidRPr="006F5CB9" w:rsidDel="0074094D">
          <w:rPr>
            <w:rFonts w:ascii="Roboto Condensed" w:hAnsi="Roboto Condensed"/>
            <w:sz w:val="22"/>
            <w:szCs w:val="22"/>
            <w:lang w:val="en-US"/>
            <w:rPrChange w:id="735" w:author="Benedict Diederich" w:date="2022-05-25T17:33:00Z">
              <w:rPr>
                <w:sz w:val="22"/>
                <w:szCs w:val="22"/>
                <w:lang w:val="en-US"/>
              </w:rPr>
            </w:rPrChange>
          </w:rPr>
          <w:delText xml:space="preserve">Pico 26, large-scale SIM bei 20x, NA=0.75, 400x400 µm </w:delText>
        </w:r>
      </w:del>
    </w:p>
    <w:p w14:paraId="47950717" w14:textId="516AED82" w:rsidR="00AC5AF8" w:rsidRPr="006F5CB9" w:rsidDel="0074094D" w:rsidRDefault="00AC5AF8" w:rsidP="006F5CB9">
      <w:pPr>
        <w:pStyle w:val="Listenabsatz"/>
        <w:numPr>
          <w:ilvl w:val="1"/>
          <w:numId w:val="1"/>
        </w:numPr>
        <w:jc w:val="both"/>
        <w:rPr>
          <w:del w:id="736" w:author="Benedict Diederich" w:date="2022-05-25T17:29:00Z"/>
          <w:rFonts w:ascii="Roboto Condensed" w:hAnsi="Roboto Condensed"/>
          <w:sz w:val="22"/>
          <w:szCs w:val="22"/>
          <w:lang w:val="en-US"/>
          <w:rPrChange w:id="737" w:author="Benedict Diederich" w:date="2022-05-25T17:33:00Z">
            <w:rPr>
              <w:del w:id="738" w:author="Benedict Diederich" w:date="2022-05-25T17:29:00Z"/>
              <w:sz w:val="22"/>
              <w:szCs w:val="22"/>
              <w:lang w:val="en-US"/>
            </w:rPr>
          </w:rPrChange>
        </w:rPr>
        <w:pPrChange w:id="739" w:author="Benedict Diederich" w:date="2022-05-25T17:33:00Z">
          <w:pPr>
            <w:pStyle w:val="Listenabsatz"/>
            <w:numPr>
              <w:ilvl w:val="1"/>
              <w:numId w:val="1"/>
            </w:numPr>
            <w:ind w:left="1440" w:hanging="360"/>
          </w:pPr>
        </w:pPrChange>
      </w:pPr>
      <w:del w:id="740" w:author="Benedict Diederich" w:date="2022-05-25T17:29:00Z">
        <w:r w:rsidRPr="006F5CB9" w:rsidDel="0074094D">
          <w:rPr>
            <w:rFonts w:ascii="Roboto Condensed" w:hAnsi="Roboto Condensed"/>
            <w:sz w:val="22"/>
            <w:szCs w:val="22"/>
            <w:lang w:val="en-US"/>
            <w:rPrChange w:id="741" w:author="Benedict Diederich" w:date="2022-05-25T17:33:00Z">
              <w:rPr>
                <w:sz w:val="22"/>
                <w:szCs w:val="22"/>
                <w:lang w:val="en-US"/>
              </w:rPr>
            </w:rPrChange>
          </w:rPr>
          <w:delText>Multicolour:</w:delText>
        </w:r>
      </w:del>
    </w:p>
    <w:p w14:paraId="3B3DDDF0" w14:textId="7336D566" w:rsidR="00AC5AF8" w:rsidRPr="006F5CB9" w:rsidDel="0074094D" w:rsidRDefault="00AC5AF8" w:rsidP="006F5CB9">
      <w:pPr>
        <w:pStyle w:val="Listenabsatz"/>
        <w:numPr>
          <w:ilvl w:val="2"/>
          <w:numId w:val="1"/>
        </w:numPr>
        <w:jc w:val="both"/>
        <w:rPr>
          <w:del w:id="742" w:author="Benedict Diederich" w:date="2022-05-25T17:29:00Z"/>
          <w:rFonts w:ascii="Roboto Condensed" w:hAnsi="Roboto Condensed"/>
          <w:sz w:val="22"/>
          <w:szCs w:val="22"/>
          <w:lang w:val="en-US"/>
          <w:rPrChange w:id="743" w:author="Benedict Diederich" w:date="2022-05-25T17:33:00Z">
            <w:rPr>
              <w:del w:id="744" w:author="Benedict Diederich" w:date="2022-05-25T17:29:00Z"/>
              <w:sz w:val="22"/>
              <w:szCs w:val="22"/>
              <w:lang w:val="en-US"/>
            </w:rPr>
          </w:rPrChange>
        </w:rPr>
        <w:pPrChange w:id="745" w:author="Benedict Diederich" w:date="2022-05-25T17:33:00Z">
          <w:pPr>
            <w:pStyle w:val="Listenabsatz"/>
            <w:numPr>
              <w:ilvl w:val="2"/>
              <w:numId w:val="1"/>
            </w:numPr>
            <w:ind w:left="2160" w:hanging="360"/>
          </w:pPr>
        </w:pPrChange>
      </w:pPr>
      <w:del w:id="746" w:author="Benedict Diederich" w:date="2022-05-25T17:29:00Z">
        <w:r w:rsidRPr="006F5CB9" w:rsidDel="0074094D">
          <w:rPr>
            <w:rFonts w:ascii="Roboto Condensed" w:hAnsi="Roboto Condensed"/>
            <w:sz w:val="22"/>
            <w:szCs w:val="22"/>
            <w:lang w:val="en-US"/>
            <w:rPrChange w:id="747" w:author="Benedict Diederich" w:date="2022-05-25T17:33:00Z">
              <w:rPr>
                <w:sz w:val="22"/>
                <w:szCs w:val="22"/>
                <w:lang w:val="en-US"/>
              </w:rPr>
            </w:rPrChange>
          </w:rPr>
          <w:delText xml:space="preserve">Edge4, 60x </w:delText>
        </w:r>
      </w:del>
    </w:p>
    <w:p w14:paraId="32F08B08" w14:textId="28AC8CAE" w:rsidR="00AC5AF8" w:rsidRPr="006F5CB9" w:rsidRDefault="00AC5AF8" w:rsidP="006F5CB9">
      <w:pPr>
        <w:jc w:val="both"/>
        <w:rPr>
          <w:rFonts w:ascii="Roboto Condensed" w:hAnsi="Roboto Condensed"/>
          <w:sz w:val="22"/>
          <w:szCs w:val="22"/>
          <w:rPrChange w:id="748" w:author="Benedict Diederich" w:date="2022-05-25T17:33:00Z">
            <w:rPr>
              <w:sz w:val="22"/>
              <w:szCs w:val="22"/>
            </w:rPr>
          </w:rPrChange>
        </w:rPr>
        <w:pPrChange w:id="749" w:author="Benedict Diederich" w:date="2022-05-25T17:33:00Z">
          <w:pPr/>
        </w:pPrChange>
      </w:pPr>
    </w:p>
    <w:p w14:paraId="2DBF3FF6" w14:textId="77777777" w:rsidR="00EA4793" w:rsidRPr="006F5CB9" w:rsidRDefault="00EA4793" w:rsidP="006F5CB9">
      <w:pPr>
        <w:jc w:val="both"/>
        <w:rPr>
          <w:rFonts w:ascii="Roboto Condensed" w:hAnsi="Roboto Condensed"/>
          <w:sz w:val="22"/>
          <w:szCs w:val="22"/>
          <w:rPrChange w:id="750" w:author="Benedict Diederich" w:date="2022-05-25T17:33:00Z">
            <w:rPr>
              <w:sz w:val="22"/>
              <w:szCs w:val="22"/>
            </w:rPr>
          </w:rPrChange>
        </w:rPr>
        <w:pPrChange w:id="751" w:author="Benedict Diederich" w:date="2022-05-25T17:33:00Z">
          <w:pPr/>
        </w:pPrChange>
      </w:pPr>
    </w:p>
    <w:p w14:paraId="01BA3DE9" w14:textId="60FB8F8F" w:rsidR="00D85946" w:rsidRPr="006F5CB9" w:rsidRDefault="00D85946" w:rsidP="006F5CB9">
      <w:pPr>
        <w:jc w:val="both"/>
        <w:rPr>
          <w:rFonts w:ascii="Roboto Condensed" w:hAnsi="Roboto Condensed"/>
          <w:b/>
          <w:bCs/>
          <w:sz w:val="22"/>
          <w:szCs w:val="22"/>
          <w:rPrChange w:id="752" w:author="Benedict Diederich" w:date="2022-05-25T17:33:00Z">
            <w:rPr>
              <w:b/>
              <w:bCs/>
              <w:sz w:val="22"/>
              <w:szCs w:val="22"/>
            </w:rPr>
          </w:rPrChange>
        </w:rPr>
        <w:pPrChange w:id="753" w:author="Benedict Diederich" w:date="2022-05-25T17:33:00Z">
          <w:pPr/>
        </w:pPrChange>
      </w:pPr>
      <w:r w:rsidRPr="006F5CB9">
        <w:rPr>
          <w:rFonts w:ascii="Roboto Condensed" w:hAnsi="Roboto Condensed"/>
          <w:b/>
          <w:bCs/>
          <w:sz w:val="22"/>
          <w:szCs w:val="22"/>
          <w:rPrChange w:id="754" w:author="Benedict Diederich" w:date="2022-05-25T17:33:00Z">
            <w:rPr>
              <w:b/>
              <w:bCs/>
              <w:sz w:val="22"/>
              <w:szCs w:val="22"/>
            </w:rPr>
          </w:rPrChange>
        </w:rPr>
        <w:t>1.4. Fertigstellung</w:t>
      </w:r>
    </w:p>
    <w:p w14:paraId="60E5D0C9" w14:textId="77777777" w:rsidR="00D85946" w:rsidRPr="006F5CB9" w:rsidRDefault="00D85946" w:rsidP="006F5CB9">
      <w:pPr>
        <w:jc w:val="both"/>
        <w:rPr>
          <w:rFonts w:ascii="Roboto Condensed" w:hAnsi="Roboto Condensed"/>
          <w:sz w:val="22"/>
          <w:szCs w:val="22"/>
          <w:rPrChange w:id="755" w:author="Benedict Diederich" w:date="2022-05-25T17:33:00Z">
            <w:rPr>
              <w:sz w:val="22"/>
              <w:szCs w:val="22"/>
            </w:rPr>
          </w:rPrChange>
        </w:rPr>
        <w:pPrChange w:id="756" w:author="Benedict Diederich" w:date="2022-05-25T17:33:00Z">
          <w:pPr/>
        </w:pPrChange>
      </w:pPr>
      <w:r w:rsidRPr="006F5CB9">
        <w:rPr>
          <w:rFonts w:ascii="Roboto Condensed" w:hAnsi="Roboto Condensed"/>
          <w:sz w:val="22"/>
          <w:szCs w:val="22"/>
          <w:rPrChange w:id="757" w:author="Benedict Diederich" w:date="2022-05-25T17:33:00Z">
            <w:rPr>
              <w:sz w:val="22"/>
              <w:szCs w:val="22"/>
            </w:rPr>
          </w:rPrChange>
        </w:rPr>
        <w:t>-Test Funktion des SIM Modules für Zeiss und Olympus Mikroskope</w:t>
      </w:r>
    </w:p>
    <w:p w14:paraId="6B879140" w14:textId="77777777" w:rsidR="00D85946" w:rsidRPr="006F5CB9" w:rsidRDefault="00D85946" w:rsidP="006F5CB9">
      <w:pPr>
        <w:jc w:val="both"/>
        <w:rPr>
          <w:rFonts w:ascii="Roboto Condensed" w:hAnsi="Roboto Condensed"/>
          <w:sz w:val="22"/>
          <w:szCs w:val="22"/>
          <w:rPrChange w:id="758" w:author="Benedict Diederich" w:date="2022-05-25T17:33:00Z">
            <w:rPr>
              <w:sz w:val="22"/>
              <w:szCs w:val="22"/>
            </w:rPr>
          </w:rPrChange>
        </w:rPr>
        <w:pPrChange w:id="759" w:author="Benedict Diederich" w:date="2022-05-25T17:33:00Z">
          <w:pPr/>
        </w:pPrChange>
      </w:pPr>
      <w:r w:rsidRPr="006F5CB9">
        <w:rPr>
          <w:rFonts w:ascii="Roboto Condensed" w:hAnsi="Roboto Condensed"/>
          <w:sz w:val="22"/>
          <w:szCs w:val="22"/>
          <w:rPrChange w:id="760" w:author="Benedict Diederich" w:date="2022-05-25T17:33:00Z">
            <w:rPr>
              <w:sz w:val="22"/>
              <w:szCs w:val="22"/>
            </w:rPr>
          </w:rPrChange>
        </w:rPr>
        <w:t xml:space="preserve">Durch die einfachere Integration des optischen Aufbaus in Nikon Mikroskope und das Angebot seitens der Firma ein Leihgerät für die Zeit des Projekts zu bekommen, wurde sich dazu entschlossen das Modul </w:t>
      </w:r>
      <w:r w:rsidRPr="006F5CB9">
        <w:rPr>
          <w:rFonts w:ascii="Roboto Condensed" w:hAnsi="Roboto Condensed"/>
          <w:sz w:val="22"/>
          <w:szCs w:val="22"/>
          <w:rPrChange w:id="761" w:author="Benedict Diederich" w:date="2022-05-25T17:33:00Z">
            <w:rPr>
              <w:sz w:val="22"/>
              <w:szCs w:val="22"/>
            </w:rPr>
          </w:rPrChange>
        </w:rPr>
        <w:lastRenderedPageBreak/>
        <w:t xml:space="preserve">zunächst für die Integration in dieses </w:t>
      </w:r>
      <w:proofErr w:type="spellStart"/>
      <w:r w:rsidRPr="006F5CB9">
        <w:rPr>
          <w:rFonts w:ascii="Roboto Condensed" w:hAnsi="Roboto Condensed"/>
          <w:sz w:val="22"/>
          <w:szCs w:val="22"/>
          <w:rPrChange w:id="762" w:author="Benedict Diederich" w:date="2022-05-25T17:33:00Z">
            <w:rPr>
              <w:sz w:val="22"/>
              <w:szCs w:val="22"/>
            </w:rPr>
          </w:rPrChange>
        </w:rPr>
        <w:t>Mikroskopiesystem</w:t>
      </w:r>
      <w:proofErr w:type="spellEnd"/>
      <w:r w:rsidRPr="006F5CB9">
        <w:rPr>
          <w:rFonts w:ascii="Roboto Condensed" w:hAnsi="Roboto Condensed"/>
          <w:sz w:val="22"/>
          <w:szCs w:val="22"/>
          <w:rPrChange w:id="763" w:author="Benedict Diederich" w:date="2022-05-25T17:33:00Z">
            <w:rPr>
              <w:sz w:val="22"/>
              <w:szCs w:val="22"/>
            </w:rPr>
          </w:rPrChange>
        </w:rPr>
        <w:t xml:space="preserve"> zu entwickeln, was daher auch zu einem Test mit diesem System führt.</w:t>
      </w:r>
    </w:p>
    <w:p w14:paraId="4ADC3A1D" w14:textId="3A9B69AA" w:rsidR="00D85946" w:rsidRPr="006F5CB9" w:rsidRDefault="00D85946" w:rsidP="006F5CB9">
      <w:pPr>
        <w:jc w:val="both"/>
        <w:rPr>
          <w:ins w:id="764" w:author="Wang,Haoran //Leibniz-IPHT" w:date="2022-05-24T15:32:00Z"/>
          <w:rFonts w:ascii="Roboto Condensed" w:hAnsi="Roboto Condensed"/>
          <w:sz w:val="22"/>
          <w:szCs w:val="22"/>
          <w:rPrChange w:id="765" w:author="Benedict Diederich" w:date="2022-05-25T17:33:00Z">
            <w:rPr>
              <w:ins w:id="766" w:author="Wang,Haoran //Leibniz-IPHT" w:date="2022-05-24T15:32:00Z"/>
              <w:sz w:val="22"/>
              <w:szCs w:val="22"/>
            </w:rPr>
          </w:rPrChange>
        </w:rPr>
        <w:pPrChange w:id="767" w:author="Benedict Diederich" w:date="2022-05-25T17:33:00Z">
          <w:pPr/>
        </w:pPrChange>
      </w:pPr>
      <w:r w:rsidRPr="006F5CB9">
        <w:rPr>
          <w:rFonts w:ascii="Roboto Condensed" w:hAnsi="Roboto Condensed"/>
          <w:sz w:val="22"/>
          <w:szCs w:val="22"/>
          <w:rPrChange w:id="768" w:author="Benedict Diederich" w:date="2022-05-25T17:33:00Z">
            <w:rPr>
              <w:sz w:val="22"/>
              <w:szCs w:val="22"/>
            </w:rPr>
          </w:rPrChange>
        </w:rPr>
        <w:t>-Funktionstest an biologischen Proben</w:t>
      </w:r>
    </w:p>
    <w:p w14:paraId="77318123" w14:textId="77777777" w:rsidR="00A83894" w:rsidRPr="006F5CB9" w:rsidRDefault="00A83894" w:rsidP="006F5CB9">
      <w:pPr>
        <w:jc w:val="both"/>
        <w:rPr>
          <w:rFonts w:ascii="Roboto Condensed" w:hAnsi="Roboto Condensed"/>
          <w:sz w:val="22"/>
          <w:szCs w:val="22"/>
          <w:rPrChange w:id="769" w:author="Benedict Diederich" w:date="2022-05-25T17:33:00Z">
            <w:rPr>
              <w:sz w:val="22"/>
              <w:szCs w:val="22"/>
            </w:rPr>
          </w:rPrChange>
        </w:rPr>
        <w:pPrChange w:id="770" w:author="Benedict Diederich" w:date="2022-05-25T17:33:00Z">
          <w:pPr/>
        </w:pPrChange>
      </w:pPr>
    </w:p>
    <w:p w14:paraId="03F7483E" w14:textId="12308AED" w:rsidR="00DC720E" w:rsidRPr="006F5CB9" w:rsidRDefault="00DC720E" w:rsidP="006F5CB9">
      <w:pPr>
        <w:pStyle w:val="Listenabsatz"/>
        <w:numPr>
          <w:ilvl w:val="0"/>
          <w:numId w:val="3"/>
        </w:numPr>
        <w:jc w:val="both"/>
        <w:rPr>
          <w:rFonts w:ascii="Roboto Condensed" w:hAnsi="Roboto Condensed"/>
          <w:sz w:val="22"/>
          <w:szCs w:val="22"/>
          <w:rPrChange w:id="771" w:author="Benedict Diederich" w:date="2022-05-25T17:33:00Z">
            <w:rPr>
              <w:sz w:val="22"/>
              <w:szCs w:val="22"/>
            </w:rPr>
          </w:rPrChange>
        </w:rPr>
        <w:pPrChange w:id="772" w:author="Benedict Diederich" w:date="2022-05-25T17:33:00Z">
          <w:pPr>
            <w:pStyle w:val="Listenabsatz"/>
            <w:numPr>
              <w:numId w:val="3"/>
            </w:numPr>
            <w:ind w:hanging="360"/>
          </w:pPr>
        </w:pPrChange>
      </w:pPr>
      <w:r w:rsidRPr="006F5CB9">
        <w:rPr>
          <w:rFonts w:ascii="Roboto Condensed" w:hAnsi="Roboto Condensed"/>
          <w:sz w:val="22"/>
          <w:szCs w:val="22"/>
          <w:rPrChange w:id="773" w:author="Benedict Diederich" w:date="2022-05-25T17:33:00Z">
            <w:rPr>
              <w:sz w:val="22"/>
              <w:szCs w:val="22"/>
            </w:rPr>
          </w:rPrChange>
        </w:rPr>
        <w:t>Ergebnis mit 20x/0.75 Objektiv</w:t>
      </w:r>
      <w:r w:rsidR="00D53095" w:rsidRPr="006F5CB9">
        <w:rPr>
          <w:rFonts w:ascii="Roboto Condensed" w:hAnsi="Roboto Condensed"/>
          <w:sz w:val="22"/>
          <w:szCs w:val="22"/>
          <w:rPrChange w:id="774" w:author="Benedict Diederich" w:date="2022-05-25T17:33:00Z">
            <w:rPr>
              <w:sz w:val="22"/>
              <w:szCs w:val="22"/>
            </w:rPr>
          </w:rPrChange>
        </w:rPr>
        <w:t xml:space="preserve"> und Edge26 Kamera</w:t>
      </w:r>
    </w:p>
    <w:p w14:paraId="517ACD99" w14:textId="316756DC" w:rsidR="00DC720E" w:rsidRPr="006F5CB9" w:rsidRDefault="005D65C4" w:rsidP="006F5CB9">
      <w:pPr>
        <w:jc w:val="both"/>
        <w:rPr>
          <w:ins w:id="775" w:author="Wang,Haoran //Leibniz-IPHT" w:date="2022-05-24T16:27:00Z"/>
          <w:rFonts w:ascii="Roboto Condensed" w:hAnsi="Roboto Condensed"/>
          <w:sz w:val="22"/>
          <w:szCs w:val="22"/>
          <w:rPrChange w:id="776" w:author="Benedict Diederich" w:date="2022-05-25T17:33:00Z">
            <w:rPr>
              <w:ins w:id="777" w:author="Wang,Haoran //Leibniz-IPHT" w:date="2022-05-24T16:27:00Z"/>
              <w:sz w:val="22"/>
              <w:szCs w:val="22"/>
            </w:rPr>
          </w:rPrChange>
        </w:rPr>
        <w:pPrChange w:id="778" w:author="Benedict Diederich" w:date="2022-05-25T17:33:00Z">
          <w:pPr/>
        </w:pPrChange>
      </w:pPr>
      <w:r w:rsidRPr="006F5CB9">
        <w:rPr>
          <w:rFonts w:ascii="Roboto Condensed" w:hAnsi="Roboto Condensed"/>
          <w:noProof/>
          <w:sz w:val="22"/>
          <w:szCs w:val="22"/>
          <w:rPrChange w:id="779" w:author="Benedict Diederich" w:date="2022-05-25T17:33:00Z">
            <w:rPr>
              <w:noProof/>
              <w:sz w:val="22"/>
              <w:szCs w:val="22"/>
            </w:rPr>
          </w:rPrChange>
        </w:rPr>
        <w:drawing>
          <wp:inline distT="0" distB="0" distL="0" distR="0" wp14:anchorId="5D05BA50" wp14:editId="500B7A6C">
            <wp:extent cx="5760000" cy="2835580"/>
            <wp:effectExtent l="0" t="0" r="0" b="317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000" cy="2835580"/>
                    </a:xfrm>
                    <a:prstGeom prst="rect">
                      <a:avLst/>
                    </a:prstGeom>
                    <a:noFill/>
                  </pic:spPr>
                </pic:pic>
              </a:graphicData>
            </a:graphic>
          </wp:inline>
        </w:drawing>
      </w:r>
    </w:p>
    <w:p w14:paraId="647C10E2" w14:textId="39C24975" w:rsidR="00AA140C" w:rsidRPr="006F5CB9" w:rsidRDefault="00AA140C" w:rsidP="006F5CB9">
      <w:pPr>
        <w:ind w:left="567" w:right="567"/>
        <w:jc w:val="both"/>
        <w:rPr>
          <w:rFonts w:ascii="Roboto Condensed" w:hAnsi="Roboto Condensed"/>
          <w:sz w:val="22"/>
          <w:szCs w:val="22"/>
          <w:rPrChange w:id="780" w:author="Benedict Diederich" w:date="2022-05-25T17:33:00Z">
            <w:rPr>
              <w:sz w:val="22"/>
              <w:szCs w:val="22"/>
            </w:rPr>
          </w:rPrChange>
        </w:rPr>
        <w:pPrChange w:id="781" w:author="Benedict Diederich" w:date="2022-05-25T17:33:00Z">
          <w:pPr/>
        </w:pPrChange>
      </w:pPr>
      <w:ins w:id="782" w:author="Wang,Haoran //Leibniz-IPHT" w:date="2022-05-24T16:27:00Z">
        <w:r w:rsidRPr="006F5CB9">
          <w:rPr>
            <w:rFonts w:ascii="Roboto Condensed" w:hAnsi="Roboto Condensed"/>
            <w:sz w:val="22"/>
            <w:szCs w:val="22"/>
            <w:rPrChange w:id="783" w:author="Benedict Diederich" w:date="2022-05-25T17:33:00Z">
              <w:rPr>
                <w:sz w:val="22"/>
                <w:szCs w:val="22"/>
              </w:rPr>
            </w:rPrChange>
          </w:rPr>
          <w:t xml:space="preserve">Abbildung 5. </w:t>
        </w:r>
        <w:r w:rsidR="00D10933" w:rsidRPr="006F5CB9">
          <w:rPr>
            <w:rFonts w:ascii="Roboto Condensed" w:hAnsi="Roboto Condensed"/>
            <w:sz w:val="22"/>
            <w:szCs w:val="22"/>
            <w:rPrChange w:id="784" w:author="Benedict Diederich" w:date="2022-05-25T17:33:00Z">
              <w:rPr>
                <w:sz w:val="22"/>
                <w:szCs w:val="22"/>
              </w:rPr>
            </w:rPrChange>
          </w:rPr>
          <w:t xml:space="preserve">Erstes Ergebnis mit </w:t>
        </w:r>
      </w:ins>
      <w:ins w:id="785" w:author="Wang,Haoran //Leibniz-IPHT" w:date="2022-05-24T16:34:00Z">
        <w:r w:rsidR="00D10933" w:rsidRPr="006F5CB9">
          <w:rPr>
            <w:rFonts w:ascii="Roboto Condensed" w:hAnsi="Roboto Condensed"/>
            <w:sz w:val="22"/>
            <w:szCs w:val="22"/>
            <w:rPrChange w:id="786" w:author="Benedict Diederich" w:date="2022-05-25T17:33:00Z">
              <w:rPr>
                <w:sz w:val="22"/>
                <w:szCs w:val="22"/>
              </w:rPr>
            </w:rPrChange>
          </w:rPr>
          <w:t xml:space="preserve">20x/0.75 Objektiv und PCO.edge26 Kamera. Mit der Kombination hat </w:t>
        </w:r>
      </w:ins>
      <w:ins w:id="787" w:author="Wang,Haoran //Leibniz-IPHT" w:date="2022-05-24T16:36:00Z">
        <w:r w:rsidR="00D10933" w:rsidRPr="006F5CB9">
          <w:rPr>
            <w:rFonts w:ascii="Roboto Condensed" w:hAnsi="Roboto Condensed"/>
            <w:sz w:val="22"/>
            <w:szCs w:val="22"/>
            <w:rPrChange w:id="788" w:author="Benedict Diederich" w:date="2022-05-25T17:33:00Z">
              <w:rPr>
                <w:sz w:val="22"/>
                <w:szCs w:val="22"/>
              </w:rPr>
            </w:rPrChange>
          </w:rPr>
          <w:t>das System relativ große</w:t>
        </w:r>
      </w:ins>
      <w:ins w:id="789" w:author="Wang,Haoran //Leibniz-IPHT" w:date="2022-05-24T16:37:00Z">
        <w:r w:rsidR="00421E8B" w:rsidRPr="006F5CB9">
          <w:rPr>
            <w:rFonts w:ascii="Roboto Condensed" w:hAnsi="Roboto Condensed"/>
            <w:sz w:val="22"/>
            <w:szCs w:val="22"/>
            <w:rPrChange w:id="790" w:author="Benedict Diederich" w:date="2022-05-25T17:33:00Z">
              <w:rPr>
                <w:sz w:val="22"/>
                <w:szCs w:val="22"/>
              </w:rPr>
            </w:rPrChange>
          </w:rPr>
          <w:t>s Sichtfeld</w:t>
        </w:r>
      </w:ins>
      <w:ins w:id="791" w:author="Wang,Haoran //Leibniz-IPHT" w:date="2022-05-24T16:38:00Z">
        <w:r w:rsidR="00421E8B" w:rsidRPr="006F5CB9">
          <w:rPr>
            <w:rFonts w:ascii="Roboto Condensed" w:hAnsi="Roboto Condensed"/>
            <w:sz w:val="22"/>
            <w:szCs w:val="22"/>
            <w:rPrChange w:id="792" w:author="Benedict Diederich" w:date="2022-05-25T17:33:00Z">
              <w:rPr>
                <w:sz w:val="22"/>
                <w:szCs w:val="22"/>
              </w:rPr>
            </w:rPrChange>
          </w:rPr>
          <w:t>.</w:t>
        </w:r>
      </w:ins>
      <w:ins w:id="793" w:author="Wang,Haoran //Leibniz-IPHT" w:date="2022-05-24T16:39:00Z">
        <w:r w:rsidR="00421E8B" w:rsidRPr="006F5CB9">
          <w:rPr>
            <w:rFonts w:ascii="Roboto Condensed" w:hAnsi="Roboto Condensed"/>
            <w:sz w:val="22"/>
            <w:szCs w:val="22"/>
            <w:rPrChange w:id="794" w:author="Benedict Diederich" w:date="2022-05-25T17:33:00Z">
              <w:rPr>
                <w:sz w:val="22"/>
                <w:szCs w:val="22"/>
              </w:rPr>
            </w:rPrChange>
          </w:rPr>
          <w:t xml:space="preserve"> Links: </w:t>
        </w:r>
      </w:ins>
      <w:proofErr w:type="spellStart"/>
      <w:ins w:id="795" w:author="Wang,Haoran //Leibniz-IPHT" w:date="2022-05-24T16:40:00Z">
        <w:r w:rsidR="00421E8B" w:rsidRPr="006F5CB9">
          <w:rPr>
            <w:rFonts w:ascii="Roboto Condensed" w:hAnsi="Roboto Condensed"/>
            <w:sz w:val="22"/>
            <w:szCs w:val="22"/>
            <w:rPrChange w:id="796" w:author="Benedict Diederich" w:date="2022-05-25T17:33:00Z">
              <w:rPr>
                <w:sz w:val="22"/>
                <w:szCs w:val="22"/>
              </w:rPr>
            </w:rPrChange>
          </w:rPr>
          <w:t>w</w:t>
        </w:r>
      </w:ins>
      <w:ins w:id="797" w:author="Wang,Haoran //Leibniz-IPHT" w:date="2022-05-24T16:39:00Z">
        <w:r w:rsidR="00421E8B" w:rsidRPr="006F5CB9">
          <w:rPr>
            <w:rFonts w:ascii="Roboto Condensed" w:hAnsi="Roboto Condensed"/>
            <w:sz w:val="22"/>
            <w:szCs w:val="22"/>
            <w:rPrChange w:id="798" w:author="Benedict Diederich" w:date="2022-05-25T17:33:00Z">
              <w:rPr>
                <w:sz w:val="22"/>
                <w:szCs w:val="22"/>
              </w:rPr>
            </w:rPrChange>
          </w:rPr>
          <w:t>eitfel</w:t>
        </w:r>
      </w:ins>
      <w:ins w:id="799" w:author="Wang,Haoran //Leibniz-IPHT" w:date="2022-05-24T16:40:00Z">
        <w:r w:rsidR="00421E8B" w:rsidRPr="006F5CB9">
          <w:rPr>
            <w:rFonts w:ascii="Roboto Condensed" w:hAnsi="Roboto Condensed"/>
            <w:sz w:val="22"/>
            <w:szCs w:val="22"/>
            <w:rPrChange w:id="800" w:author="Benedict Diederich" w:date="2022-05-25T17:33:00Z">
              <w:rPr>
                <w:sz w:val="22"/>
                <w:szCs w:val="22"/>
              </w:rPr>
            </w:rPrChange>
          </w:rPr>
          <w:t>d</w:t>
        </w:r>
        <w:proofErr w:type="spellEnd"/>
        <w:r w:rsidR="00421E8B" w:rsidRPr="006F5CB9">
          <w:rPr>
            <w:rFonts w:ascii="Roboto Condensed" w:hAnsi="Roboto Condensed"/>
            <w:sz w:val="22"/>
            <w:szCs w:val="22"/>
            <w:rPrChange w:id="801" w:author="Benedict Diederich" w:date="2022-05-25T17:33:00Z">
              <w:rPr>
                <w:sz w:val="22"/>
                <w:szCs w:val="22"/>
              </w:rPr>
            </w:rPrChange>
          </w:rPr>
          <w:t>, rechts: SIM Rekonstruktion.</w:t>
        </w:r>
      </w:ins>
    </w:p>
    <w:p w14:paraId="54D1EF67" w14:textId="77777777" w:rsidR="00421E8B" w:rsidRPr="006F5CB9" w:rsidRDefault="00421E8B" w:rsidP="006F5CB9">
      <w:pPr>
        <w:jc w:val="both"/>
        <w:rPr>
          <w:ins w:id="802" w:author="Wang,Haoran //Leibniz-IPHT" w:date="2022-05-24T16:38:00Z"/>
          <w:rFonts w:ascii="Roboto Condensed" w:hAnsi="Roboto Condensed"/>
          <w:sz w:val="22"/>
          <w:szCs w:val="22"/>
          <w:rPrChange w:id="803" w:author="Benedict Diederich" w:date="2022-05-25T17:33:00Z">
            <w:rPr>
              <w:ins w:id="804" w:author="Wang,Haoran //Leibniz-IPHT" w:date="2022-05-24T16:38:00Z"/>
              <w:sz w:val="22"/>
              <w:szCs w:val="22"/>
            </w:rPr>
          </w:rPrChange>
        </w:rPr>
        <w:pPrChange w:id="805" w:author="Benedict Diederich" w:date="2022-05-25T17:33:00Z">
          <w:pPr/>
        </w:pPrChange>
      </w:pPr>
    </w:p>
    <w:p w14:paraId="111B4239" w14:textId="2B7579E4" w:rsidR="00DC720E" w:rsidRPr="006F5CB9" w:rsidRDefault="00DC720E" w:rsidP="006F5CB9">
      <w:pPr>
        <w:jc w:val="both"/>
        <w:rPr>
          <w:rFonts w:ascii="Roboto Condensed" w:hAnsi="Roboto Condensed"/>
          <w:sz w:val="22"/>
          <w:szCs w:val="22"/>
          <w:rPrChange w:id="806" w:author="Benedict Diederich" w:date="2022-05-25T17:33:00Z">
            <w:rPr>
              <w:sz w:val="22"/>
              <w:szCs w:val="22"/>
            </w:rPr>
          </w:rPrChange>
        </w:rPr>
        <w:pPrChange w:id="807" w:author="Benedict Diederich" w:date="2022-05-25T17:33:00Z">
          <w:pPr/>
        </w:pPrChange>
      </w:pPr>
      <w:r w:rsidRPr="006F5CB9">
        <w:rPr>
          <w:rFonts w:ascii="Roboto Condensed" w:hAnsi="Roboto Condensed"/>
          <w:sz w:val="22"/>
          <w:szCs w:val="22"/>
          <w:rPrChange w:id="808" w:author="Benedict Diederich" w:date="2022-05-25T17:33:00Z">
            <w:rPr>
              <w:sz w:val="22"/>
              <w:szCs w:val="22"/>
            </w:rPr>
          </w:rPrChange>
        </w:rPr>
        <w:t xml:space="preserve">Es wurden erste Funktionstests an AF488 </w:t>
      </w:r>
      <w:proofErr w:type="spellStart"/>
      <w:r w:rsidRPr="006F5CB9">
        <w:rPr>
          <w:rFonts w:ascii="Roboto Condensed" w:hAnsi="Roboto Condensed"/>
          <w:sz w:val="22"/>
          <w:szCs w:val="22"/>
          <w:rPrChange w:id="809" w:author="Benedict Diederich" w:date="2022-05-25T17:33:00Z">
            <w:rPr>
              <w:sz w:val="22"/>
              <w:szCs w:val="22"/>
            </w:rPr>
          </w:rPrChange>
        </w:rPr>
        <w:t>Mikrotubulin</w:t>
      </w:r>
      <w:proofErr w:type="spellEnd"/>
      <w:r w:rsidRPr="006F5CB9">
        <w:rPr>
          <w:rFonts w:ascii="Roboto Condensed" w:hAnsi="Roboto Condensed"/>
          <w:sz w:val="22"/>
          <w:szCs w:val="22"/>
          <w:rPrChange w:id="810" w:author="Benedict Diederich" w:date="2022-05-25T17:33:00Z">
            <w:rPr>
              <w:sz w:val="22"/>
              <w:szCs w:val="22"/>
            </w:rPr>
          </w:rPrChange>
        </w:rPr>
        <w:t xml:space="preserve">-markierten </w:t>
      </w:r>
      <w:proofErr w:type="spellStart"/>
      <w:r w:rsidRPr="006F5CB9">
        <w:rPr>
          <w:rFonts w:ascii="Roboto Condensed" w:hAnsi="Roboto Condensed"/>
          <w:sz w:val="22"/>
          <w:szCs w:val="22"/>
          <w:rPrChange w:id="811" w:author="Benedict Diederich" w:date="2022-05-25T17:33:00Z">
            <w:rPr>
              <w:sz w:val="22"/>
              <w:szCs w:val="22"/>
            </w:rPr>
          </w:rPrChange>
        </w:rPr>
        <w:t>HeLa</w:t>
      </w:r>
      <w:proofErr w:type="spellEnd"/>
      <w:r w:rsidRPr="006F5CB9">
        <w:rPr>
          <w:rFonts w:ascii="Roboto Condensed" w:hAnsi="Roboto Condensed"/>
          <w:sz w:val="22"/>
          <w:szCs w:val="22"/>
          <w:rPrChange w:id="812" w:author="Benedict Diederich" w:date="2022-05-25T17:33:00Z">
            <w:rPr>
              <w:sz w:val="22"/>
              <w:szCs w:val="22"/>
            </w:rPr>
          </w:rPrChange>
        </w:rPr>
        <w:t xml:space="preserve"> Zellen durchgeführt.</w:t>
      </w:r>
      <w:ins w:id="813" w:author="Wang,Haoran //Leibniz-IPHT" w:date="2022-05-24T15:03:00Z">
        <w:r w:rsidR="00506C77" w:rsidRPr="006F5CB9">
          <w:rPr>
            <w:rFonts w:ascii="Roboto Condensed" w:hAnsi="Roboto Condensed"/>
            <w:sz w:val="22"/>
            <w:szCs w:val="22"/>
            <w:rPrChange w:id="814" w:author="Benedict Diederich" w:date="2022-05-25T17:33:00Z">
              <w:rPr>
                <w:sz w:val="22"/>
                <w:szCs w:val="22"/>
              </w:rPr>
            </w:rPrChange>
          </w:rPr>
          <w:t xml:space="preserve"> Die Auf</w:t>
        </w:r>
      </w:ins>
      <w:ins w:id="815" w:author="Wang,Haoran //Leibniz-IPHT" w:date="2022-05-24T15:04:00Z">
        <w:r w:rsidR="00506C77" w:rsidRPr="006F5CB9">
          <w:rPr>
            <w:rFonts w:ascii="Roboto Condensed" w:hAnsi="Roboto Condensed"/>
            <w:sz w:val="22"/>
            <w:szCs w:val="22"/>
            <w:rPrChange w:id="816" w:author="Benedict Diederich" w:date="2022-05-25T17:33:00Z">
              <w:rPr>
                <w:sz w:val="22"/>
                <w:szCs w:val="22"/>
              </w:rPr>
            </w:rPrChange>
          </w:rPr>
          <w:t xml:space="preserve">lösung war mit </w:t>
        </w:r>
        <w:proofErr w:type="spellStart"/>
        <w:r w:rsidR="00506C77" w:rsidRPr="006F5CB9">
          <w:rPr>
            <w:rFonts w:ascii="Roboto Condensed" w:hAnsi="Roboto Condensed"/>
            <w:sz w:val="22"/>
            <w:szCs w:val="22"/>
            <w:rPrChange w:id="817" w:author="Benedict Diederich" w:date="2022-05-25T17:33:00Z">
              <w:rPr>
                <w:sz w:val="22"/>
                <w:szCs w:val="22"/>
              </w:rPr>
            </w:rPrChange>
          </w:rPr>
          <w:t>decorrelation</w:t>
        </w:r>
        <w:proofErr w:type="spellEnd"/>
        <w:r w:rsidR="00506C77" w:rsidRPr="006F5CB9">
          <w:rPr>
            <w:rFonts w:ascii="Roboto Condensed" w:hAnsi="Roboto Condensed"/>
            <w:sz w:val="22"/>
            <w:szCs w:val="22"/>
            <w:rPrChange w:id="818" w:author="Benedict Diederich" w:date="2022-05-25T17:33:00Z">
              <w:rPr>
                <w:sz w:val="22"/>
                <w:szCs w:val="22"/>
              </w:rPr>
            </w:rPrChange>
          </w:rPr>
          <w:t xml:space="preserve"> </w:t>
        </w:r>
        <w:proofErr w:type="spellStart"/>
        <w:r w:rsidR="00506C77" w:rsidRPr="006F5CB9">
          <w:rPr>
            <w:rFonts w:ascii="Roboto Condensed" w:hAnsi="Roboto Condensed"/>
            <w:sz w:val="22"/>
            <w:szCs w:val="22"/>
            <w:rPrChange w:id="819" w:author="Benedict Diederich" w:date="2022-05-25T17:33:00Z">
              <w:rPr>
                <w:sz w:val="22"/>
                <w:szCs w:val="22"/>
              </w:rPr>
            </w:rPrChange>
          </w:rPr>
          <w:t>analysis</w:t>
        </w:r>
        <w:proofErr w:type="spellEnd"/>
        <w:r w:rsidR="00506C77" w:rsidRPr="006F5CB9">
          <w:rPr>
            <w:rFonts w:ascii="Roboto Condensed" w:hAnsi="Roboto Condensed"/>
            <w:sz w:val="22"/>
            <w:szCs w:val="22"/>
            <w:rPrChange w:id="820" w:author="Benedict Diederich" w:date="2022-05-25T17:33:00Z">
              <w:rPr>
                <w:sz w:val="22"/>
                <w:szCs w:val="22"/>
              </w:rPr>
            </w:rPrChange>
          </w:rPr>
          <w:t xml:space="preserve"> bestimmt und beträgt sich</w:t>
        </w:r>
      </w:ins>
      <w:ins w:id="821" w:author="Wang,Haoran //Leibniz-IPHT" w:date="2022-05-24T15:05:00Z">
        <w:r w:rsidR="00506C77" w:rsidRPr="006F5CB9">
          <w:rPr>
            <w:rFonts w:ascii="Roboto Condensed" w:hAnsi="Roboto Condensed"/>
            <w:sz w:val="22"/>
            <w:szCs w:val="22"/>
            <w:rPrChange w:id="822" w:author="Benedict Diederich" w:date="2022-05-25T17:33:00Z">
              <w:rPr>
                <w:sz w:val="22"/>
                <w:szCs w:val="22"/>
              </w:rPr>
            </w:rPrChange>
          </w:rPr>
          <w:t xml:space="preserve"> 520nm </w:t>
        </w:r>
      </w:ins>
      <w:ins w:id="823" w:author="Wang,Haoran //Leibniz-IPHT" w:date="2022-05-24T15:31:00Z">
        <w:r w:rsidR="00DC0C39" w:rsidRPr="006F5CB9">
          <w:rPr>
            <w:rFonts w:ascii="Roboto Condensed" w:hAnsi="Roboto Condensed"/>
            <w:sz w:val="22"/>
            <w:szCs w:val="22"/>
            <w:rPrChange w:id="824" w:author="Benedict Diederich" w:date="2022-05-25T17:33:00Z">
              <w:rPr>
                <w:sz w:val="22"/>
                <w:szCs w:val="22"/>
              </w:rPr>
            </w:rPrChange>
          </w:rPr>
          <w:t>von</w:t>
        </w:r>
      </w:ins>
      <w:ins w:id="825" w:author="Wang,Haoran //Leibniz-IPHT" w:date="2022-05-24T15:05:00Z">
        <w:r w:rsidR="00506C77" w:rsidRPr="006F5CB9">
          <w:rPr>
            <w:rFonts w:ascii="Roboto Condensed" w:hAnsi="Roboto Condensed"/>
            <w:sz w:val="22"/>
            <w:szCs w:val="22"/>
            <w:rPrChange w:id="826" w:author="Benedict Diederich" w:date="2022-05-25T17:33:00Z">
              <w:rPr>
                <w:sz w:val="22"/>
                <w:szCs w:val="22"/>
              </w:rPr>
            </w:rPrChange>
          </w:rPr>
          <w:t xml:space="preserve"> </w:t>
        </w:r>
        <w:proofErr w:type="spellStart"/>
        <w:r w:rsidR="00506C77" w:rsidRPr="006F5CB9">
          <w:rPr>
            <w:rFonts w:ascii="Roboto Condensed" w:hAnsi="Roboto Condensed"/>
            <w:sz w:val="22"/>
            <w:szCs w:val="22"/>
            <w:rPrChange w:id="827" w:author="Benedict Diederich" w:date="2022-05-25T17:33:00Z">
              <w:rPr>
                <w:sz w:val="22"/>
                <w:szCs w:val="22"/>
              </w:rPr>
            </w:rPrChange>
          </w:rPr>
          <w:t>Weitfeld</w:t>
        </w:r>
        <w:proofErr w:type="spellEnd"/>
        <w:r w:rsidR="00506C77" w:rsidRPr="006F5CB9">
          <w:rPr>
            <w:rFonts w:ascii="Roboto Condensed" w:hAnsi="Roboto Condensed"/>
            <w:sz w:val="22"/>
            <w:szCs w:val="22"/>
            <w:rPrChange w:id="828" w:author="Benedict Diederich" w:date="2022-05-25T17:33:00Z">
              <w:rPr>
                <w:sz w:val="22"/>
                <w:szCs w:val="22"/>
              </w:rPr>
            </w:rPrChange>
          </w:rPr>
          <w:t xml:space="preserve"> und </w:t>
        </w:r>
      </w:ins>
      <w:ins w:id="829" w:author="Wang,Haoran //Leibniz-IPHT" w:date="2022-05-24T15:06:00Z">
        <w:r w:rsidR="00506C77" w:rsidRPr="006F5CB9">
          <w:rPr>
            <w:rFonts w:ascii="Roboto Condensed" w:hAnsi="Roboto Condensed"/>
            <w:sz w:val="22"/>
            <w:szCs w:val="22"/>
            <w:rPrChange w:id="830" w:author="Benedict Diederich" w:date="2022-05-25T17:33:00Z">
              <w:rPr>
                <w:sz w:val="22"/>
                <w:szCs w:val="22"/>
              </w:rPr>
            </w:rPrChange>
          </w:rPr>
          <w:t xml:space="preserve">298nm von </w:t>
        </w:r>
      </w:ins>
      <w:ins w:id="831" w:author="Wang,Haoran //Leibniz-IPHT" w:date="2022-05-24T15:31:00Z">
        <w:r w:rsidR="00DC0C39" w:rsidRPr="006F5CB9">
          <w:rPr>
            <w:rFonts w:ascii="Roboto Condensed" w:hAnsi="Roboto Condensed"/>
            <w:sz w:val="22"/>
            <w:szCs w:val="22"/>
            <w:rPrChange w:id="832" w:author="Benedict Diederich" w:date="2022-05-25T17:33:00Z">
              <w:rPr>
                <w:sz w:val="22"/>
                <w:szCs w:val="22"/>
              </w:rPr>
            </w:rPrChange>
          </w:rPr>
          <w:t xml:space="preserve">SIM </w:t>
        </w:r>
      </w:ins>
      <w:ins w:id="833" w:author="Wang,Haoran //Leibniz-IPHT" w:date="2022-05-24T15:06:00Z">
        <w:r w:rsidR="00506C77" w:rsidRPr="006F5CB9">
          <w:rPr>
            <w:rFonts w:ascii="Roboto Condensed" w:hAnsi="Roboto Condensed"/>
            <w:sz w:val="22"/>
            <w:szCs w:val="22"/>
            <w:rPrChange w:id="834" w:author="Benedict Diederich" w:date="2022-05-25T17:33:00Z">
              <w:rPr>
                <w:sz w:val="22"/>
                <w:szCs w:val="22"/>
              </w:rPr>
            </w:rPrChange>
          </w:rPr>
          <w:t xml:space="preserve">Rekonstruktion. Die Verbesserung </w:t>
        </w:r>
      </w:ins>
      <w:ins w:id="835" w:author="Wang,Haoran //Leibniz-IPHT" w:date="2022-05-24T15:31:00Z">
        <w:r w:rsidR="00DC0C39" w:rsidRPr="006F5CB9">
          <w:rPr>
            <w:rFonts w:ascii="Roboto Condensed" w:hAnsi="Roboto Condensed"/>
            <w:sz w:val="22"/>
            <w:szCs w:val="22"/>
            <w:rPrChange w:id="836" w:author="Benedict Diederich" w:date="2022-05-25T17:33:00Z">
              <w:rPr>
                <w:sz w:val="22"/>
                <w:szCs w:val="22"/>
              </w:rPr>
            </w:rPrChange>
          </w:rPr>
          <w:t>hat</w:t>
        </w:r>
      </w:ins>
      <w:ins w:id="837" w:author="Wang,Haoran //Leibniz-IPHT" w:date="2022-05-24T15:07:00Z">
        <w:r w:rsidR="00506C77" w:rsidRPr="006F5CB9">
          <w:rPr>
            <w:rFonts w:ascii="Roboto Condensed" w:hAnsi="Roboto Condensed"/>
            <w:sz w:val="22"/>
            <w:szCs w:val="22"/>
            <w:rPrChange w:id="838" w:author="Benedict Diederich" w:date="2022-05-25T17:33:00Z">
              <w:rPr>
                <w:sz w:val="22"/>
                <w:szCs w:val="22"/>
              </w:rPr>
            </w:rPrChange>
          </w:rPr>
          <w:t xml:space="preserve"> mit Faktor 1.75 gerechnet.</w:t>
        </w:r>
      </w:ins>
    </w:p>
    <w:p w14:paraId="34D9D2EB" w14:textId="77777777" w:rsidR="00DC720E" w:rsidRPr="006F5CB9" w:rsidRDefault="00DC720E" w:rsidP="006F5CB9">
      <w:pPr>
        <w:jc w:val="both"/>
        <w:rPr>
          <w:rFonts w:ascii="Roboto Condensed" w:hAnsi="Roboto Condensed"/>
          <w:sz w:val="22"/>
          <w:szCs w:val="22"/>
          <w:rPrChange w:id="839" w:author="Benedict Diederich" w:date="2022-05-25T17:33:00Z">
            <w:rPr>
              <w:sz w:val="22"/>
              <w:szCs w:val="22"/>
            </w:rPr>
          </w:rPrChange>
        </w:rPr>
        <w:pPrChange w:id="840" w:author="Benedict Diederich" w:date="2022-05-25T17:33:00Z">
          <w:pPr/>
        </w:pPrChange>
      </w:pPr>
    </w:p>
    <w:p w14:paraId="78CFB835" w14:textId="5F4E3924" w:rsidR="00DC720E" w:rsidRPr="006F5CB9" w:rsidRDefault="00DC720E" w:rsidP="006F5CB9">
      <w:pPr>
        <w:pStyle w:val="Listenabsatz"/>
        <w:numPr>
          <w:ilvl w:val="0"/>
          <w:numId w:val="3"/>
        </w:numPr>
        <w:jc w:val="both"/>
        <w:rPr>
          <w:rFonts w:ascii="Roboto Condensed" w:hAnsi="Roboto Condensed"/>
          <w:sz w:val="22"/>
          <w:szCs w:val="22"/>
          <w:rPrChange w:id="841" w:author="Benedict Diederich" w:date="2022-05-25T17:33:00Z">
            <w:rPr>
              <w:sz w:val="22"/>
              <w:szCs w:val="22"/>
            </w:rPr>
          </w:rPrChange>
        </w:rPr>
        <w:pPrChange w:id="842" w:author="Benedict Diederich" w:date="2022-05-25T17:33:00Z">
          <w:pPr>
            <w:pStyle w:val="Listenabsatz"/>
            <w:numPr>
              <w:numId w:val="3"/>
            </w:numPr>
            <w:ind w:hanging="360"/>
          </w:pPr>
        </w:pPrChange>
      </w:pPr>
      <w:r w:rsidRPr="006F5CB9">
        <w:rPr>
          <w:rFonts w:ascii="Roboto Condensed" w:hAnsi="Roboto Condensed"/>
          <w:sz w:val="22"/>
          <w:szCs w:val="22"/>
          <w:rPrChange w:id="843" w:author="Benedict Diederich" w:date="2022-05-25T17:33:00Z">
            <w:rPr>
              <w:sz w:val="22"/>
              <w:szCs w:val="22"/>
            </w:rPr>
          </w:rPrChange>
        </w:rPr>
        <w:t>Ergebnis mit 60x/1.4 Objektiv</w:t>
      </w:r>
      <w:r w:rsidR="00D53095" w:rsidRPr="006F5CB9">
        <w:rPr>
          <w:rFonts w:ascii="Roboto Condensed" w:hAnsi="Roboto Condensed"/>
          <w:sz w:val="22"/>
          <w:szCs w:val="22"/>
          <w:rPrChange w:id="844" w:author="Benedict Diederich" w:date="2022-05-25T17:33:00Z">
            <w:rPr>
              <w:sz w:val="22"/>
              <w:szCs w:val="22"/>
            </w:rPr>
          </w:rPrChange>
        </w:rPr>
        <w:t xml:space="preserve"> und Edge4.2 Kamera</w:t>
      </w:r>
    </w:p>
    <w:p w14:paraId="771161EE" w14:textId="66C076AD" w:rsidR="00EA4793" w:rsidRPr="006F5CB9" w:rsidRDefault="00EA4793" w:rsidP="006F5CB9">
      <w:pPr>
        <w:jc w:val="both"/>
        <w:rPr>
          <w:rFonts w:ascii="Roboto Condensed" w:hAnsi="Roboto Condensed"/>
          <w:sz w:val="22"/>
          <w:szCs w:val="22"/>
          <w:rPrChange w:id="845" w:author="Benedict Diederich" w:date="2022-05-25T17:33:00Z">
            <w:rPr>
              <w:sz w:val="22"/>
              <w:szCs w:val="22"/>
            </w:rPr>
          </w:rPrChange>
        </w:rPr>
        <w:pPrChange w:id="846" w:author="Benedict Diederich" w:date="2022-05-25T17:33:00Z">
          <w:pPr/>
        </w:pPrChange>
      </w:pPr>
    </w:p>
    <w:p w14:paraId="70511AF6" w14:textId="0D751F6D" w:rsidR="00DC720E" w:rsidRPr="006F5CB9" w:rsidRDefault="00D53095" w:rsidP="006F5CB9">
      <w:pPr>
        <w:jc w:val="both"/>
        <w:rPr>
          <w:ins w:id="847" w:author="Wang,Haoran //Leibniz-IPHT" w:date="2022-05-24T16:38:00Z"/>
          <w:rFonts w:ascii="Roboto Condensed" w:hAnsi="Roboto Condensed"/>
          <w:sz w:val="22"/>
          <w:szCs w:val="22"/>
          <w:rPrChange w:id="848" w:author="Benedict Diederich" w:date="2022-05-25T17:33:00Z">
            <w:rPr>
              <w:ins w:id="849" w:author="Wang,Haoran //Leibniz-IPHT" w:date="2022-05-24T16:38:00Z"/>
              <w:sz w:val="22"/>
              <w:szCs w:val="22"/>
            </w:rPr>
          </w:rPrChange>
        </w:rPr>
        <w:pPrChange w:id="850" w:author="Benedict Diederich" w:date="2022-05-25T17:33:00Z">
          <w:pPr/>
        </w:pPrChange>
      </w:pPr>
      <w:r w:rsidRPr="006F5CB9">
        <w:rPr>
          <w:rFonts w:ascii="Roboto Condensed" w:hAnsi="Roboto Condensed"/>
          <w:noProof/>
          <w:sz w:val="22"/>
          <w:szCs w:val="22"/>
          <w:rPrChange w:id="851" w:author="Benedict Diederich" w:date="2022-05-25T17:33:00Z">
            <w:rPr>
              <w:noProof/>
              <w:sz w:val="22"/>
              <w:szCs w:val="22"/>
            </w:rPr>
          </w:rPrChange>
        </w:rPr>
        <w:drawing>
          <wp:inline distT="0" distB="0" distL="0" distR="0" wp14:anchorId="00E10DAD" wp14:editId="4391FF45">
            <wp:extent cx="5760000" cy="3712852"/>
            <wp:effectExtent l="0" t="0" r="0" b="190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00" cy="3712852"/>
                    </a:xfrm>
                    <a:prstGeom prst="rect">
                      <a:avLst/>
                    </a:prstGeom>
                    <a:noFill/>
                  </pic:spPr>
                </pic:pic>
              </a:graphicData>
            </a:graphic>
          </wp:inline>
        </w:drawing>
      </w:r>
    </w:p>
    <w:p w14:paraId="61435ECE" w14:textId="397CD79C" w:rsidR="00421E8B" w:rsidRPr="006F5CB9" w:rsidRDefault="00421E8B" w:rsidP="006F5CB9">
      <w:pPr>
        <w:ind w:left="567" w:right="567"/>
        <w:jc w:val="both"/>
        <w:rPr>
          <w:ins w:id="852" w:author="Wang,Haoran //Leibniz-IPHT" w:date="2022-05-24T14:00:00Z"/>
          <w:rFonts w:ascii="Roboto Condensed" w:hAnsi="Roboto Condensed"/>
          <w:sz w:val="22"/>
          <w:szCs w:val="22"/>
          <w:rPrChange w:id="853" w:author="Benedict Diederich" w:date="2022-05-25T17:33:00Z">
            <w:rPr>
              <w:ins w:id="854" w:author="Wang,Haoran //Leibniz-IPHT" w:date="2022-05-24T14:00:00Z"/>
              <w:sz w:val="22"/>
              <w:szCs w:val="22"/>
            </w:rPr>
          </w:rPrChange>
        </w:rPr>
        <w:pPrChange w:id="855" w:author="Benedict Diederich" w:date="2022-05-25T17:33:00Z">
          <w:pPr/>
        </w:pPrChange>
      </w:pPr>
      <w:ins w:id="856" w:author="Wang,Haoran //Leibniz-IPHT" w:date="2022-05-24T16:38:00Z">
        <w:r w:rsidRPr="006F5CB9">
          <w:rPr>
            <w:rFonts w:ascii="Roboto Condensed" w:hAnsi="Roboto Condensed"/>
            <w:sz w:val="22"/>
            <w:szCs w:val="22"/>
            <w:rPrChange w:id="857" w:author="Benedict Diederich" w:date="2022-05-25T17:33:00Z">
              <w:rPr>
                <w:sz w:val="22"/>
                <w:szCs w:val="22"/>
              </w:rPr>
            </w:rPrChange>
          </w:rPr>
          <w:lastRenderedPageBreak/>
          <w:t xml:space="preserve">Abbildung 6. </w:t>
        </w:r>
      </w:ins>
      <w:proofErr w:type="spellStart"/>
      <w:ins w:id="858" w:author="Wang,Haoran //Leibniz-IPHT" w:date="2022-05-24T16:39:00Z">
        <w:r w:rsidRPr="006F5CB9">
          <w:rPr>
            <w:rFonts w:ascii="Roboto Condensed" w:hAnsi="Roboto Condensed"/>
            <w:sz w:val="22"/>
            <w:szCs w:val="22"/>
            <w:rPrChange w:id="859" w:author="Benedict Diederich" w:date="2022-05-25T17:33:00Z">
              <w:rPr>
                <w:sz w:val="22"/>
                <w:szCs w:val="22"/>
              </w:rPr>
            </w:rPrChange>
          </w:rPr>
          <w:t>Dualcolour</w:t>
        </w:r>
        <w:proofErr w:type="spellEnd"/>
        <w:r w:rsidRPr="006F5CB9">
          <w:rPr>
            <w:rFonts w:ascii="Roboto Condensed" w:hAnsi="Roboto Condensed"/>
            <w:sz w:val="22"/>
            <w:szCs w:val="22"/>
            <w:rPrChange w:id="860" w:author="Benedict Diederich" w:date="2022-05-25T17:33:00Z">
              <w:rPr>
                <w:sz w:val="22"/>
                <w:szCs w:val="22"/>
              </w:rPr>
            </w:rPrChange>
          </w:rPr>
          <w:t xml:space="preserve"> Abbildung der Cos-7 Zellen. </w:t>
        </w:r>
      </w:ins>
      <w:ins w:id="861" w:author="Wang,Haoran //Leibniz-IPHT" w:date="2022-05-24T16:40:00Z">
        <w:r w:rsidRPr="006F5CB9">
          <w:rPr>
            <w:rFonts w:ascii="Roboto Condensed" w:hAnsi="Roboto Condensed"/>
            <w:sz w:val="22"/>
            <w:szCs w:val="22"/>
            <w:rPrChange w:id="862" w:author="Benedict Diederich" w:date="2022-05-25T17:33:00Z">
              <w:rPr>
                <w:sz w:val="22"/>
                <w:szCs w:val="22"/>
              </w:rPr>
            </w:rPrChange>
          </w:rPr>
          <w:t xml:space="preserve">Links: </w:t>
        </w:r>
        <w:proofErr w:type="spellStart"/>
        <w:r w:rsidRPr="006F5CB9">
          <w:rPr>
            <w:rFonts w:ascii="Roboto Condensed" w:hAnsi="Roboto Condensed"/>
            <w:sz w:val="22"/>
            <w:szCs w:val="22"/>
            <w:rPrChange w:id="863" w:author="Benedict Diederich" w:date="2022-05-25T17:33:00Z">
              <w:rPr>
                <w:sz w:val="22"/>
                <w:szCs w:val="22"/>
              </w:rPr>
            </w:rPrChange>
          </w:rPr>
          <w:t>weitfeld</w:t>
        </w:r>
        <w:proofErr w:type="spellEnd"/>
        <w:r w:rsidRPr="006F5CB9">
          <w:rPr>
            <w:rFonts w:ascii="Roboto Condensed" w:hAnsi="Roboto Condensed"/>
            <w:sz w:val="22"/>
            <w:szCs w:val="22"/>
            <w:rPrChange w:id="864" w:author="Benedict Diederich" w:date="2022-05-25T17:33:00Z">
              <w:rPr>
                <w:sz w:val="22"/>
                <w:szCs w:val="22"/>
              </w:rPr>
            </w:rPrChange>
          </w:rPr>
          <w:t>, rechts: SIM Rekonstruktion.</w:t>
        </w:r>
      </w:ins>
    </w:p>
    <w:p w14:paraId="0DEB281E" w14:textId="77777777" w:rsidR="00421E8B" w:rsidRPr="006F5CB9" w:rsidRDefault="00421E8B" w:rsidP="006F5CB9">
      <w:pPr>
        <w:jc w:val="both"/>
        <w:rPr>
          <w:ins w:id="865" w:author="Wang,Haoran //Leibniz-IPHT" w:date="2022-05-24T16:38:00Z"/>
          <w:rFonts w:ascii="Roboto Condensed" w:hAnsi="Roboto Condensed"/>
          <w:sz w:val="22"/>
          <w:szCs w:val="22"/>
          <w:rPrChange w:id="866" w:author="Benedict Diederich" w:date="2022-05-25T17:33:00Z">
            <w:rPr>
              <w:ins w:id="867" w:author="Wang,Haoran //Leibniz-IPHT" w:date="2022-05-24T16:38:00Z"/>
              <w:sz w:val="22"/>
              <w:szCs w:val="22"/>
            </w:rPr>
          </w:rPrChange>
        </w:rPr>
        <w:pPrChange w:id="868" w:author="Benedict Diederich" w:date="2022-05-25T17:33:00Z">
          <w:pPr/>
        </w:pPrChange>
      </w:pPr>
    </w:p>
    <w:p w14:paraId="7BF4CD5E" w14:textId="14DA1883" w:rsidR="001750AD" w:rsidRPr="006F5CB9" w:rsidDel="00DC0C39" w:rsidRDefault="001750AD" w:rsidP="006F5CB9">
      <w:pPr>
        <w:jc w:val="both"/>
        <w:rPr>
          <w:del w:id="869" w:author="Wang,Haoran //Leibniz-IPHT" w:date="2022-05-24T14:06:00Z"/>
          <w:rFonts w:ascii="Roboto Condensed" w:eastAsiaTheme="minorEastAsia" w:hAnsi="Roboto Condensed"/>
          <w:sz w:val="22"/>
          <w:szCs w:val="22"/>
          <w:lang w:eastAsia="zh-CN"/>
          <w:rPrChange w:id="870" w:author="Benedict Diederich" w:date="2022-05-25T17:33:00Z">
            <w:rPr>
              <w:del w:id="871" w:author="Wang,Haoran //Leibniz-IPHT" w:date="2022-05-24T14:06:00Z"/>
              <w:rFonts w:eastAsiaTheme="minorEastAsia"/>
              <w:sz w:val="22"/>
              <w:szCs w:val="22"/>
              <w:lang w:eastAsia="zh-CN"/>
            </w:rPr>
          </w:rPrChange>
        </w:rPr>
        <w:pPrChange w:id="872" w:author="Benedict Diederich" w:date="2022-05-25T17:33:00Z">
          <w:pPr/>
        </w:pPrChange>
      </w:pPr>
      <w:ins w:id="873" w:author="Wang,Haoran //Leibniz-IPHT" w:date="2022-05-24T14:02:00Z">
        <w:r w:rsidRPr="006F5CB9">
          <w:rPr>
            <w:rFonts w:ascii="Roboto Condensed" w:hAnsi="Roboto Condensed"/>
            <w:sz w:val="22"/>
            <w:szCs w:val="22"/>
            <w:rPrChange w:id="874" w:author="Benedict Diederich" w:date="2022-05-25T17:33:00Z">
              <w:rPr>
                <w:sz w:val="22"/>
                <w:szCs w:val="22"/>
              </w:rPr>
            </w:rPrChange>
          </w:rPr>
          <w:t>Die Abbildung zeigt das Ergeb</w:t>
        </w:r>
      </w:ins>
      <w:ins w:id="875" w:author="Wang,Haoran //Leibniz-IPHT" w:date="2022-05-24T14:03:00Z">
        <w:r w:rsidRPr="006F5CB9">
          <w:rPr>
            <w:rFonts w:ascii="Roboto Condensed" w:hAnsi="Roboto Condensed"/>
            <w:sz w:val="22"/>
            <w:szCs w:val="22"/>
            <w:rPrChange w:id="876" w:author="Benedict Diederich" w:date="2022-05-25T17:33:00Z">
              <w:rPr>
                <w:sz w:val="22"/>
                <w:szCs w:val="22"/>
              </w:rPr>
            </w:rPrChange>
          </w:rPr>
          <w:t xml:space="preserve">nis </w:t>
        </w:r>
      </w:ins>
      <w:ins w:id="877" w:author="Wang,Haoran //Leibniz-IPHT" w:date="2022-05-24T14:06:00Z">
        <w:r w:rsidRPr="006F5CB9">
          <w:rPr>
            <w:rFonts w:ascii="Roboto Condensed" w:hAnsi="Roboto Condensed"/>
            <w:sz w:val="22"/>
            <w:szCs w:val="22"/>
            <w:rPrChange w:id="878" w:author="Benedict Diederich" w:date="2022-05-25T17:33:00Z">
              <w:rPr>
                <w:sz w:val="22"/>
                <w:szCs w:val="22"/>
              </w:rPr>
            </w:rPrChange>
          </w:rPr>
          <w:t>mit Farbstoff ge</w:t>
        </w:r>
      </w:ins>
      <w:ins w:id="879" w:author="Wang,Haoran //Leibniz-IPHT" w:date="2022-05-24T14:07:00Z">
        <w:r w:rsidRPr="006F5CB9">
          <w:rPr>
            <w:rFonts w:ascii="Roboto Condensed" w:eastAsiaTheme="minorEastAsia" w:hAnsi="Roboto Condensed"/>
            <w:sz w:val="22"/>
            <w:szCs w:val="22"/>
            <w:lang w:eastAsia="zh-CN"/>
            <w:rPrChange w:id="880" w:author="Benedict Diederich" w:date="2022-05-25T17:33:00Z">
              <w:rPr>
                <w:rFonts w:eastAsiaTheme="minorEastAsia"/>
                <w:sz w:val="22"/>
                <w:szCs w:val="22"/>
                <w:lang w:eastAsia="zh-CN"/>
              </w:rPr>
            </w:rPrChange>
          </w:rPr>
          <w:t>zeichneten Cos-7 Zellen</w:t>
        </w:r>
      </w:ins>
      <w:ins w:id="881" w:author="Wang,Haoran //Leibniz-IPHT" w:date="2022-05-24T14:09:00Z">
        <w:r w:rsidRPr="006F5CB9">
          <w:rPr>
            <w:rFonts w:ascii="Roboto Condensed" w:eastAsiaTheme="minorEastAsia" w:hAnsi="Roboto Condensed"/>
            <w:sz w:val="22"/>
            <w:szCs w:val="22"/>
            <w:lang w:eastAsia="zh-CN"/>
            <w:rPrChange w:id="882" w:author="Benedict Diederich" w:date="2022-05-25T17:33:00Z">
              <w:rPr>
                <w:rFonts w:eastAsiaTheme="minorEastAsia"/>
                <w:sz w:val="22"/>
                <w:szCs w:val="22"/>
                <w:lang w:eastAsia="zh-CN"/>
              </w:rPr>
            </w:rPrChange>
          </w:rPr>
          <w:t xml:space="preserve">. </w:t>
        </w:r>
      </w:ins>
      <w:ins w:id="883" w:author="Wang,Haoran //Leibniz-IPHT" w:date="2022-05-24T14:16:00Z">
        <w:r w:rsidR="003C0B80" w:rsidRPr="006F5CB9">
          <w:rPr>
            <w:rFonts w:ascii="Roboto Condensed" w:eastAsiaTheme="minorEastAsia" w:hAnsi="Roboto Condensed"/>
            <w:sz w:val="22"/>
            <w:szCs w:val="22"/>
            <w:lang w:eastAsia="zh-CN"/>
            <w:rPrChange w:id="884" w:author="Benedict Diederich" w:date="2022-05-25T17:33:00Z">
              <w:rPr>
                <w:rFonts w:eastAsiaTheme="minorEastAsia"/>
                <w:sz w:val="22"/>
                <w:szCs w:val="22"/>
                <w:lang w:eastAsia="zh-CN"/>
              </w:rPr>
            </w:rPrChange>
          </w:rPr>
          <w:t>Das Experiment hat mit Nikon 60x</w:t>
        </w:r>
      </w:ins>
      <w:ins w:id="885" w:author="Wang,Haoran //Leibniz-IPHT" w:date="2022-05-24T14:17:00Z">
        <w:r w:rsidR="003C0B80" w:rsidRPr="006F5CB9">
          <w:rPr>
            <w:rFonts w:ascii="Roboto Condensed" w:eastAsiaTheme="minorEastAsia" w:hAnsi="Roboto Condensed"/>
            <w:sz w:val="22"/>
            <w:szCs w:val="22"/>
            <w:lang w:eastAsia="zh-CN"/>
            <w:rPrChange w:id="886" w:author="Benedict Diederich" w:date="2022-05-25T17:33:00Z">
              <w:rPr>
                <w:rFonts w:eastAsiaTheme="minorEastAsia"/>
                <w:sz w:val="22"/>
                <w:szCs w:val="22"/>
                <w:lang w:eastAsia="zh-CN"/>
              </w:rPr>
            </w:rPrChange>
          </w:rPr>
          <w:t xml:space="preserve">/1.4 Objektiv und </w:t>
        </w:r>
        <w:proofErr w:type="spellStart"/>
        <w:r w:rsidR="003C0B80" w:rsidRPr="006F5CB9">
          <w:rPr>
            <w:rFonts w:ascii="Roboto Condensed" w:eastAsiaTheme="minorEastAsia" w:hAnsi="Roboto Condensed"/>
            <w:sz w:val="22"/>
            <w:szCs w:val="22"/>
            <w:lang w:eastAsia="zh-CN"/>
            <w:rPrChange w:id="887" w:author="Benedict Diederich" w:date="2022-05-25T17:33:00Z">
              <w:rPr>
                <w:rFonts w:eastAsiaTheme="minorEastAsia"/>
                <w:sz w:val="22"/>
                <w:szCs w:val="22"/>
                <w:lang w:eastAsia="zh-CN"/>
              </w:rPr>
            </w:rPrChange>
          </w:rPr>
          <w:t>PCO.edge</w:t>
        </w:r>
        <w:proofErr w:type="spellEnd"/>
        <w:r w:rsidR="003C0B80" w:rsidRPr="006F5CB9">
          <w:rPr>
            <w:rFonts w:ascii="Roboto Condensed" w:eastAsiaTheme="minorEastAsia" w:hAnsi="Roboto Condensed"/>
            <w:sz w:val="22"/>
            <w:szCs w:val="22"/>
            <w:lang w:eastAsia="zh-CN"/>
            <w:rPrChange w:id="888" w:author="Benedict Diederich" w:date="2022-05-25T17:33:00Z">
              <w:rPr>
                <w:rFonts w:eastAsiaTheme="minorEastAsia"/>
                <w:sz w:val="22"/>
                <w:szCs w:val="22"/>
                <w:lang w:eastAsia="zh-CN"/>
              </w:rPr>
            </w:rPrChange>
          </w:rPr>
          <w:t xml:space="preserve"> 4.2 durchgeführt.</w:t>
        </w:r>
      </w:ins>
      <w:ins w:id="889" w:author="Wang,Haoran //Leibniz-IPHT" w:date="2022-05-24T14:16:00Z">
        <w:r w:rsidR="003C0B80" w:rsidRPr="006F5CB9">
          <w:rPr>
            <w:rFonts w:ascii="Roboto Condensed" w:eastAsiaTheme="minorEastAsia" w:hAnsi="Roboto Condensed"/>
            <w:sz w:val="22"/>
            <w:szCs w:val="22"/>
            <w:lang w:eastAsia="zh-CN"/>
            <w:rPrChange w:id="890" w:author="Benedict Diederich" w:date="2022-05-25T17:33:00Z">
              <w:rPr>
                <w:rFonts w:eastAsiaTheme="minorEastAsia"/>
                <w:sz w:val="22"/>
                <w:szCs w:val="22"/>
                <w:lang w:eastAsia="zh-CN"/>
              </w:rPr>
            </w:rPrChange>
          </w:rPr>
          <w:t xml:space="preserve"> </w:t>
        </w:r>
      </w:ins>
      <w:ins w:id="891" w:author="Wang,Haoran //Leibniz-IPHT" w:date="2022-05-24T14:10:00Z">
        <w:r w:rsidR="003C0B80" w:rsidRPr="006F5CB9">
          <w:rPr>
            <w:rFonts w:ascii="Roboto Condensed" w:eastAsiaTheme="minorEastAsia" w:hAnsi="Roboto Condensed"/>
            <w:sz w:val="22"/>
            <w:szCs w:val="22"/>
            <w:lang w:eastAsia="zh-CN"/>
            <w:rPrChange w:id="892" w:author="Benedict Diederich" w:date="2022-05-25T17:33:00Z">
              <w:rPr>
                <w:rFonts w:eastAsiaTheme="minorEastAsia"/>
                <w:sz w:val="22"/>
                <w:szCs w:val="22"/>
                <w:lang w:eastAsia="zh-CN"/>
              </w:rPr>
            </w:rPrChange>
          </w:rPr>
          <w:t xml:space="preserve">Das Mitochondrium </w:t>
        </w:r>
      </w:ins>
      <w:ins w:id="893" w:author="Wang,Haoran //Leibniz-IPHT" w:date="2022-05-24T14:13:00Z">
        <w:r w:rsidR="003C0B80" w:rsidRPr="006F5CB9">
          <w:rPr>
            <w:rFonts w:ascii="Roboto Condensed" w:eastAsiaTheme="minorEastAsia" w:hAnsi="Roboto Condensed"/>
            <w:sz w:val="22"/>
            <w:szCs w:val="22"/>
            <w:lang w:eastAsia="zh-CN"/>
            <w:rPrChange w:id="894" w:author="Benedict Diederich" w:date="2022-05-25T17:33:00Z">
              <w:rPr>
                <w:rFonts w:eastAsiaTheme="minorEastAsia"/>
                <w:sz w:val="22"/>
                <w:szCs w:val="22"/>
                <w:lang w:eastAsia="zh-CN"/>
              </w:rPr>
            </w:rPrChange>
          </w:rPr>
          <w:t xml:space="preserve">und das </w:t>
        </w:r>
      </w:ins>
      <w:proofErr w:type="spellStart"/>
      <w:ins w:id="895" w:author="Wang,Haoran //Leibniz-IPHT" w:date="2022-05-24T14:14:00Z">
        <w:r w:rsidR="003C0B80" w:rsidRPr="006F5CB9">
          <w:rPr>
            <w:rFonts w:ascii="Roboto Condensed" w:eastAsiaTheme="minorEastAsia" w:hAnsi="Roboto Condensed"/>
            <w:sz w:val="22"/>
            <w:szCs w:val="22"/>
            <w:lang w:eastAsia="zh-CN"/>
            <w:rPrChange w:id="896" w:author="Benedict Diederich" w:date="2022-05-25T17:33:00Z">
              <w:rPr>
                <w:rFonts w:eastAsiaTheme="minorEastAsia"/>
                <w:sz w:val="22"/>
                <w:szCs w:val="22"/>
                <w:lang w:eastAsia="zh-CN"/>
              </w:rPr>
            </w:rPrChange>
          </w:rPr>
          <w:t>Aktin</w:t>
        </w:r>
      </w:ins>
      <w:proofErr w:type="spellEnd"/>
      <w:ins w:id="897" w:author="Wang,Haoran //Leibniz-IPHT" w:date="2022-05-24T14:13:00Z">
        <w:r w:rsidR="003C0B80" w:rsidRPr="006F5CB9">
          <w:rPr>
            <w:rFonts w:ascii="Roboto Condensed" w:eastAsiaTheme="minorEastAsia" w:hAnsi="Roboto Condensed"/>
            <w:sz w:val="22"/>
            <w:szCs w:val="22"/>
            <w:lang w:eastAsia="zh-CN"/>
            <w:rPrChange w:id="898" w:author="Benedict Diederich" w:date="2022-05-25T17:33:00Z">
              <w:rPr>
                <w:rFonts w:eastAsiaTheme="minorEastAsia"/>
                <w:sz w:val="22"/>
                <w:szCs w:val="22"/>
                <w:lang w:eastAsia="zh-CN"/>
              </w:rPr>
            </w:rPrChange>
          </w:rPr>
          <w:t xml:space="preserve"> sind</w:t>
        </w:r>
      </w:ins>
      <w:ins w:id="899" w:author="Wang,Haoran //Leibniz-IPHT" w:date="2022-05-24T14:15:00Z">
        <w:r w:rsidR="003C0B80" w:rsidRPr="006F5CB9">
          <w:rPr>
            <w:rFonts w:ascii="Roboto Condensed" w:eastAsiaTheme="minorEastAsia" w:hAnsi="Roboto Condensed"/>
            <w:sz w:val="22"/>
            <w:szCs w:val="22"/>
            <w:lang w:eastAsia="zh-CN"/>
            <w:rPrChange w:id="900" w:author="Benedict Diederich" w:date="2022-05-25T17:33:00Z">
              <w:rPr>
                <w:rFonts w:eastAsiaTheme="minorEastAsia"/>
                <w:sz w:val="22"/>
                <w:szCs w:val="22"/>
                <w:lang w:eastAsia="zh-CN"/>
              </w:rPr>
            </w:rPrChange>
          </w:rPr>
          <w:t xml:space="preserve"> </w:t>
        </w:r>
        <w:r w:rsidR="003C0B80" w:rsidRPr="006F5CB9">
          <w:rPr>
            <w:rFonts w:ascii="Roboto Condensed" w:eastAsiaTheme="minorEastAsia" w:hAnsi="Roboto Condensed"/>
            <w:sz w:val="22"/>
            <w:szCs w:val="22"/>
            <w:lang w:eastAsia="zh-CN"/>
            <w:rPrChange w:id="901" w:author="Benedict Diederich" w:date="2022-05-25T17:33:00Z">
              <w:rPr>
                <w:rFonts w:ascii="Helvetica" w:hAnsi="Helvetica"/>
                <w:sz w:val="27"/>
                <w:szCs w:val="27"/>
                <w:shd w:val="clear" w:color="auto" w:fill="FFFFFF"/>
              </w:rPr>
            </w:rPrChange>
          </w:rPr>
          <w:t>respektive</w:t>
        </w:r>
      </w:ins>
      <w:ins w:id="902" w:author="Wang,Haoran //Leibniz-IPHT" w:date="2022-05-24T14:13:00Z">
        <w:r w:rsidR="003C0B80" w:rsidRPr="006F5CB9">
          <w:rPr>
            <w:rFonts w:ascii="Roboto Condensed" w:eastAsiaTheme="minorEastAsia" w:hAnsi="Roboto Condensed"/>
            <w:sz w:val="22"/>
            <w:szCs w:val="22"/>
            <w:lang w:eastAsia="zh-CN"/>
            <w:rPrChange w:id="903" w:author="Benedict Diederich" w:date="2022-05-25T17:33:00Z">
              <w:rPr>
                <w:rFonts w:eastAsiaTheme="minorEastAsia"/>
                <w:sz w:val="22"/>
                <w:szCs w:val="22"/>
                <w:lang w:eastAsia="zh-CN"/>
              </w:rPr>
            </w:rPrChange>
          </w:rPr>
          <w:t xml:space="preserve"> </w:t>
        </w:r>
      </w:ins>
      <w:ins w:id="904" w:author="Wang,Haoran //Leibniz-IPHT" w:date="2022-05-24T14:10:00Z">
        <w:r w:rsidR="003C0B80" w:rsidRPr="006F5CB9">
          <w:rPr>
            <w:rFonts w:ascii="Roboto Condensed" w:eastAsiaTheme="minorEastAsia" w:hAnsi="Roboto Condensed"/>
            <w:sz w:val="22"/>
            <w:szCs w:val="22"/>
            <w:lang w:eastAsia="zh-CN"/>
            <w:rPrChange w:id="905" w:author="Benedict Diederich" w:date="2022-05-25T17:33:00Z">
              <w:rPr>
                <w:rFonts w:eastAsiaTheme="minorEastAsia"/>
                <w:sz w:val="22"/>
                <w:szCs w:val="22"/>
                <w:lang w:eastAsia="zh-CN"/>
              </w:rPr>
            </w:rPrChange>
          </w:rPr>
          <w:t>mit AF488</w:t>
        </w:r>
      </w:ins>
      <w:ins w:id="906" w:author="Wang,Haoran //Leibniz-IPHT" w:date="2022-05-24T14:13:00Z">
        <w:r w:rsidR="003C0B80" w:rsidRPr="006F5CB9">
          <w:rPr>
            <w:rFonts w:ascii="Roboto Condensed" w:eastAsiaTheme="minorEastAsia" w:hAnsi="Roboto Condensed"/>
            <w:sz w:val="22"/>
            <w:szCs w:val="22"/>
            <w:lang w:eastAsia="zh-CN"/>
            <w:rPrChange w:id="907" w:author="Benedict Diederich" w:date="2022-05-25T17:33:00Z">
              <w:rPr>
                <w:rFonts w:eastAsiaTheme="minorEastAsia"/>
                <w:sz w:val="22"/>
                <w:szCs w:val="22"/>
                <w:lang w:eastAsia="zh-CN"/>
              </w:rPr>
            </w:rPrChange>
          </w:rPr>
          <w:t xml:space="preserve"> und Silicon Rhodamine</w:t>
        </w:r>
      </w:ins>
      <w:ins w:id="908" w:author="Wang,Haoran //Leibniz-IPHT" w:date="2022-05-24T14:10:00Z">
        <w:r w:rsidR="003C0B80" w:rsidRPr="006F5CB9">
          <w:rPr>
            <w:rFonts w:ascii="Roboto Condensed" w:eastAsiaTheme="minorEastAsia" w:hAnsi="Roboto Condensed"/>
            <w:sz w:val="22"/>
            <w:szCs w:val="22"/>
            <w:lang w:eastAsia="zh-CN"/>
            <w:rPrChange w:id="909" w:author="Benedict Diederich" w:date="2022-05-25T17:33:00Z">
              <w:rPr>
                <w:rFonts w:eastAsiaTheme="minorEastAsia"/>
                <w:sz w:val="22"/>
                <w:szCs w:val="22"/>
                <w:lang w:eastAsia="zh-CN"/>
              </w:rPr>
            </w:rPrChange>
          </w:rPr>
          <w:t xml:space="preserve"> gefärbt</w:t>
        </w:r>
      </w:ins>
      <w:ins w:id="910" w:author="Wang,Haoran //Leibniz-IPHT" w:date="2022-05-24T14:13:00Z">
        <w:r w:rsidR="003C0B80" w:rsidRPr="006F5CB9">
          <w:rPr>
            <w:rFonts w:ascii="Roboto Condensed" w:eastAsiaTheme="minorEastAsia" w:hAnsi="Roboto Condensed"/>
            <w:sz w:val="22"/>
            <w:szCs w:val="22"/>
            <w:lang w:eastAsia="zh-CN"/>
            <w:rPrChange w:id="911" w:author="Benedict Diederich" w:date="2022-05-25T17:33:00Z">
              <w:rPr>
                <w:rFonts w:eastAsiaTheme="minorEastAsia"/>
                <w:sz w:val="22"/>
                <w:szCs w:val="22"/>
                <w:lang w:eastAsia="zh-CN"/>
              </w:rPr>
            </w:rPrChange>
          </w:rPr>
          <w:t>.</w:t>
        </w:r>
      </w:ins>
      <w:ins w:id="912" w:author="Wang,Haoran //Leibniz-IPHT" w:date="2022-05-24T14:17:00Z">
        <w:r w:rsidR="003C0B80" w:rsidRPr="006F5CB9">
          <w:rPr>
            <w:rFonts w:ascii="Roboto Condensed" w:eastAsiaTheme="minorEastAsia" w:hAnsi="Roboto Condensed"/>
            <w:sz w:val="22"/>
            <w:szCs w:val="22"/>
            <w:lang w:eastAsia="zh-CN"/>
            <w:rPrChange w:id="913" w:author="Benedict Diederich" w:date="2022-05-25T17:33:00Z">
              <w:rPr>
                <w:rFonts w:eastAsiaTheme="minorEastAsia"/>
                <w:sz w:val="22"/>
                <w:szCs w:val="22"/>
                <w:lang w:eastAsia="zh-CN"/>
              </w:rPr>
            </w:rPrChange>
          </w:rPr>
          <w:t xml:space="preserve"> Linke Seite zeigt </w:t>
        </w:r>
      </w:ins>
      <w:ins w:id="914" w:author="Wang,Haoran //Leibniz-IPHT" w:date="2022-05-24T14:18:00Z">
        <w:r w:rsidR="003C0B80" w:rsidRPr="006F5CB9">
          <w:rPr>
            <w:rFonts w:ascii="Roboto Condensed" w:eastAsiaTheme="minorEastAsia" w:hAnsi="Roboto Condensed"/>
            <w:sz w:val="22"/>
            <w:szCs w:val="22"/>
            <w:lang w:eastAsia="zh-CN"/>
            <w:rPrChange w:id="915" w:author="Benedict Diederich" w:date="2022-05-25T17:33:00Z">
              <w:rPr>
                <w:rFonts w:eastAsiaTheme="minorEastAsia"/>
                <w:sz w:val="22"/>
                <w:szCs w:val="22"/>
                <w:lang w:eastAsia="zh-CN"/>
              </w:rPr>
            </w:rPrChange>
          </w:rPr>
          <w:t xml:space="preserve">das Ergebnis </w:t>
        </w:r>
      </w:ins>
      <w:ins w:id="916" w:author="Wang,Haoran //Leibniz-IPHT" w:date="2022-05-24T14:19:00Z">
        <w:r w:rsidR="003C0B80" w:rsidRPr="006F5CB9">
          <w:rPr>
            <w:rFonts w:ascii="Roboto Condensed" w:eastAsiaTheme="minorEastAsia" w:hAnsi="Roboto Condensed"/>
            <w:sz w:val="22"/>
            <w:szCs w:val="22"/>
            <w:lang w:eastAsia="zh-CN"/>
            <w:rPrChange w:id="917" w:author="Benedict Diederich" w:date="2022-05-25T17:33:00Z">
              <w:rPr>
                <w:rFonts w:eastAsiaTheme="minorEastAsia"/>
                <w:sz w:val="22"/>
                <w:szCs w:val="22"/>
                <w:lang w:eastAsia="zh-CN"/>
              </w:rPr>
            </w:rPrChange>
          </w:rPr>
          <w:t xml:space="preserve">von Weitfeldmikroskopie und rechte zeigt das </w:t>
        </w:r>
      </w:ins>
      <w:ins w:id="918" w:author="Wang,Haoran //Leibniz-IPHT" w:date="2022-05-24T14:32:00Z">
        <w:r w:rsidR="00FB7179" w:rsidRPr="006F5CB9">
          <w:rPr>
            <w:rFonts w:ascii="Roboto Condensed" w:eastAsiaTheme="minorEastAsia" w:hAnsi="Roboto Condensed"/>
            <w:sz w:val="22"/>
            <w:szCs w:val="22"/>
            <w:lang w:eastAsia="zh-CN"/>
            <w:rPrChange w:id="919" w:author="Benedict Diederich" w:date="2022-05-25T17:33:00Z">
              <w:rPr>
                <w:rFonts w:eastAsiaTheme="minorEastAsia"/>
                <w:sz w:val="22"/>
                <w:szCs w:val="22"/>
                <w:lang w:eastAsia="zh-CN"/>
              </w:rPr>
            </w:rPrChange>
          </w:rPr>
          <w:t>r</w:t>
        </w:r>
      </w:ins>
      <w:ins w:id="920" w:author="Wang,Haoran //Leibniz-IPHT" w:date="2022-05-24T14:19:00Z">
        <w:r w:rsidR="003C0B80" w:rsidRPr="006F5CB9">
          <w:rPr>
            <w:rFonts w:ascii="Roboto Condensed" w:eastAsiaTheme="minorEastAsia" w:hAnsi="Roboto Condensed"/>
            <w:sz w:val="22"/>
            <w:szCs w:val="22"/>
            <w:lang w:eastAsia="zh-CN"/>
            <w:rPrChange w:id="921" w:author="Benedict Diederich" w:date="2022-05-25T17:33:00Z">
              <w:rPr>
                <w:rFonts w:eastAsiaTheme="minorEastAsia"/>
                <w:sz w:val="22"/>
                <w:szCs w:val="22"/>
                <w:lang w:eastAsia="zh-CN"/>
              </w:rPr>
            </w:rPrChange>
          </w:rPr>
          <w:t xml:space="preserve">ekonstruiertes SIM </w:t>
        </w:r>
      </w:ins>
      <w:ins w:id="922" w:author="Wang,Haoran //Leibniz-IPHT" w:date="2022-05-24T14:20:00Z">
        <w:r w:rsidR="003C0B80" w:rsidRPr="006F5CB9">
          <w:rPr>
            <w:rFonts w:ascii="Roboto Condensed" w:eastAsiaTheme="minorEastAsia" w:hAnsi="Roboto Condensed"/>
            <w:sz w:val="22"/>
            <w:szCs w:val="22"/>
            <w:lang w:eastAsia="zh-CN"/>
            <w:rPrChange w:id="923" w:author="Benedict Diederich" w:date="2022-05-25T17:33:00Z">
              <w:rPr>
                <w:rFonts w:eastAsiaTheme="minorEastAsia"/>
                <w:sz w:val="22"/>
                <w:szCs w:val="22"/>
                <w:lang w:eastAsia="zh-CN"/>
              </w:rPr>
            </w:rPrChange>
          </w:rPr>
          <w:t>Bild.</w:t>
        </w:r>
        <w:r w:rsidR="00173D2F" w:rsidRPr="006F5CB9">
          <w:rPr>
            <w:rFonts w:ascii="Roboto Condensed" w:eastAsiaTheme="minorEastAsia" w:hAnsi="Roboto Condensed"/>
            <w:sz w:val="22"/>
            <w:szCs w:val="22"/>
            <w:lang w:eastAsia="zh-CN"/>
            <w:rPrChange w:id="924" w:author="Benedict Diederich" w:date="2022-05-25T17:33:00Z">
              <w:rPr>
                <w:rFonts w:eastAsiaTheme="minorEastAsia"/>
                <w:sz w:val="22"/>
                <w:szCs w:val="22"/>
                <w:lang w:eastAsia="zh-CN"/>
              </w:rPr>
            </w:rPrChange>
          </w:rPr>
          <w:t xml:space="preserve"> </w:t>
        </w:r>
      </w:ins>
      <w:ins w:id="925" w:author="Wang,Haoran //Leibniz-IPHT" w:date="2022-05-24T14:23:00Z">
        <w:r w:rsidR="00173D2F" w:rsidRPr="006F5CB9">
          <w:rPr>
            <w:rFonts w:ascii="Roboto Condensed" w:eastAsiaTheme="minorEastAsia" w:hAnsi="Roboto Condensed"/>
            <w:sz w:val="22"/>
            <w:szCs w:val="22"/>
            <w:lang w:eastAsia="zh-CN"/>
            <w:rPrChange w:id="926" w:author="Benedict Diederich" w:date="2022-05-25T17:33:00Z">
              <w:rPr>
                <w:rFonts w:eastAsiaTheme="minorEastAsia"/>
                <w:sz w:val="22"/>
                <w:szCs w:val="22"/>
                <w:lang w:eastAsia="zh-CN"/>
              </w:rPr>
            </w:rPrChange>
          </w:rPr>
          <w:t>Die Auflösung des Er</w:t>
        </w:r>
      </w:ins>
      <w:ins w:id="927" w:author="Wang,Haoran //Leibniz-IPHT" w:date="2022-05-24T14:24:00Z">
        <w:r w:rsidR="00173D2F" w:rsidRPr="006F5CB9">
          <w:rPr>
            <w:rFonts w:ascii="Roboto Condensed" w:eastAsiaTheme="minorEastAsia" w:hAnsi="Roboto Condensed"/>
            <w:sz w:val="22"/>
            <w:szCs w:val="22"/>
            <w:lang w:eastAsia="zh-CN"/>
            <w:rPrChange w:id="928" w:author="Benedict Diederich" w:date="2022-05-25T17:33:00Z">
              <w:rPr>
                <w:rFonts w:eastAsiaTheme="minorEastAsia"/>
                <w:sz w:val="22"/>
                <w:szCs w:val="22"/>
                <w:lang w:eastAsia="zh-CN"/>
              </w:rPr>
            </w:rPrChange>
          </w:rPr>
          <w:t xml:space="preserve">gebnisses </w:t>
        </w:r>
      </w:ins>
      <w:ins w:id="929" w:author="Wang,Haoran //Leibniz-IPHT" w:date="2022-05-24T14:25:00Z">
        <w:r w:rsidR="00173D2F" w:rsidRPr="006F5CB9">
          <w:rPr>
            <w:rFonts w:ascii="Roboto Condensed" w:eastAsiaTheme="minorEastAsia" w:hAnsi="Roboto Condensed"/>
            <w:sz w:val="22"/>
            <w:szCs w:val="22"/>
            <w:lang w:eastAsia="zh-CN"/>
            <w:rPrChange w:id="930" w:author="Benedict Diederich" w:date="2022-05-25T17:33:00Z">
              <w:rPr>
                <w:rFonts w:eastAsiaTheme="minorEastAsia"/>
                <w:sz w:val="22"/>
                <w:szCs w:val="22"/>
                <w:lang w:eastAsia="zh-CN"/>
              </w:rPr>
            </w:rPrChange>
          </w:rPr>
          <w:t xml:space="preserve">hat mit </w:t>
        </w:r>
      </w:ins>
      <w:proofErr w:type="spellStart"/>
      <w:ins w:id="931" w:author="Wang,Haoran //Leibniz-IPHT" w:date="2022-05-24T14:26:00Z">
        <w:r w:rsidR="00173D2F" w:rsidRPr="006F5CB9">
          <w:rPr>
            <w:rFonts w:ascii="Roboto Condensed" w:eastAsiaTheme="minorEastAsia" w:hAnsi="Roboto Condensed"/>
            <w:sz w:val="22"/>
            <w:szCs w:val="22"/>
            <w:lang w:eastAsia="zh-CN"/>
            <w:rPrChange w:id="932" w:author="Benedict Diederich" w:date="2022-05-25T17:33:00Z">
              <w:rPr>
                <w:rFonts w:eastAsiaTheme="minorEastAsia"/>
                <w:sz w:val="22"/>
                <w:szCs w:val="22"/>
                <w:lang w:eastAsia="zh-CN"/>
              </w:rPr>
            </w:rPrChange>
          </w:rPr>
          <w:t>decorrelation</w:t>
        </w:r>
        <w:proofErr w:type="spellEnd"/>
        <w:r w:rsidR="00173D2F" w:rsidRPr="006F5CB9">
          <w:rPr>
            <w:rFonts w:ascii="Roboto Condensed" w:eastAsiaTheme="minorEastAsia" w:hAnsi="Roboto Condensed"/>
            <w:sz w:val="22"/>
            <w:szCs w:val="22"/>
            <w:lang w:eastAsia="zh-CN"/>
            <w:rPrChange w:id="933" w:author="Benedict Diederich" w:date="2022-05-25T17:33:00Z">
              <w:rPr>
                <w:rFonts w:eastAsiaTheme="minorEastAsia"/>
                <w:sz w:val="22"/>
                <w:szCs w:val="22"/>
                <w:lang w:eastAsia="zh-CN"/>
              </w:rPr>
            </w:rPrChange>
          </w:rPr>
          <w:t xml:space="preserve"> </w:t>
        </w:r>
        <w:proofErr w:type="spellStart"/>
        <w:r w:rsidR="00173D2F" w:rsidRPr="006F5CB9">
          <w:rPr>
            <w:rFonts w:ascii="Roboto Condensed" w:eastAsiaTheme="minorEastAsia" w:hAnsi="Roboto Condensed"/>
            <w:sz w:val="22"/>
            <w:szCs w:val="22"/>
            <w:lang w:eastAsia="zh-CN"/>
            <w:rPrChange w:id="934" w:author="Benedict Diederich" w:date="2022-05-25T17:33:00Z">
              <w:rPr>
                <w:rFonts w:eastAsiaTheme="minorEastAsia"/>
                <w:sz w:val="22"/>
                <w:szCs w:val="22"/>
                <w:lang w:eastAsia="zh-CN"/>
              </w:rPr>
            </w:rPrChange>
          </w:rPr>
          <w:t>analysis</w:t>
        </w:r>
        <w:proofErr w:type="spellEnd"/>
        <w:r w:rsidR="00173D2F" w:rsidRPr="006F5CB9">
          <w:rPr>
            <w:rFonts w:ascii="Roboto Condensed" w:eastAsiaTheme="minorEastAsia" w:hAnsi="Roboto Condensed"/>
            <w:sz w:val="22"/>
            <w:szCs w:val="22"/>
            <w:lang w:eastAsia="zh-CN"/>
            <w:rPrChange w:id="935" w:author="Benedict Diederich" w:date="2022-05-25T17:33:00Z">
              <w:rPr>
                <w:rFonts w:eastAsiaTheme="minorEastAsia"/>
                <w:sz w:val="22"/>
                <w:szCs w:val="22"/>
                <w:lang w:eastAsia="zh-CN"/>
              </w:rPr>
            </w:rPrChange>
          </w:rPr>
          <w:t xml:space="preserve"> </w:t>
        </w:r>
        <w:r w:rsidR="00173D2F" w:rsidRPr="006F5CB9">
          <w:rPr>
            <w:rFonts w:ascii="Roboto Condensed" w:eastAsiaTheme="minorEastAsia" w:hAnsi="Roboto Condensed"/>
            <w:sz w:val="22"/>
            <w:szCs w:val="22"/>
            <w:lang w:eastAsia="zh-CN"/>
            <w:rPrChange w:id="936" w:author="Benedict Diederich" w:date="2022-05-25T17:33:00Z">
              <w:rPr>
                <w:rFonts w:eastAsiaTheme="minorEastAsia" w:hint="eastAsia"/>
                <w:sz w:val="22"/>
                <w:szCs w:val="22"/>
                <w:lang w:eastAsia="zh-CN"/>
              </w:rPr>
            </w:rPrChange>
          </w:rPr>
          <w:t>d</w:t>
        </w:r>
        <w:r w:rsidR="00173D2F" w:rsidRPr="006F5CB9">
          <w:rPr>
            <w:rFonts w:ascii="Roboto Condensed" w:eastAsiaTheme="minorEastAsia" w:hAnsi="Roboto Condensed"/>
            <w:sz w:val="22"/>
            <w:szCs w:val="22"/>
            <w:lang w:eastAsia="zh-CN"/>
            <w:rPrChange w:id="937" w:author="Benedict Diederich" w:date="2022-05-25T17:33:00Z">
              <w:rPr>
                <w:rFonts w:eastAsiaTheme="minorEastAsia"/>
                <w:sz w:val="22"/>
                <w:szCs w:val="22"/>
                <w:lang w:eastAsia="zh-CN"/>
              </w:rPr>
            </w:rPrChange>
          </w:rPr>
          <w:t xml:space="preserve">eterminiert. </w:t>
        </w:r>
      </w:ins>
      <w:ins w:id="938" w:author="Wang,Haoran //Leibniz-IPHT" w:date="2022-05-24T14:28:00Z">
        <w:r w:rsidR="00173D2F" w:rsidRPr="006F5CB9">
          <w:rPr>
            <w:rFonts w:ascii="Roboto Condensed" w:eastAsiaTheme="minorEastAsia" w:hAnsi="Roboto Condensed"/>
            <w:sz w:val="22"/>
            <w:szCs w:val="22"/>
            <w:lang w:eastAsia="zh-CN"/>
            <w:rPrChange w:id="939" w:author="Benedict Diederich" w:date="2022-05-25T17:33:00Z">
              <w:rPr>
                <w:rFonts w:eastAsiaTheme="minorEastAsia"/>
                <w:sz w:val="22"/>
                <w:szCs w:val="22"/>
                <w:lang w:eastAsia="zh-CN"/>
              </w:rPr>
            </w:rPrChange>
          </w:rPr>
          <w:t>Die Weitfeldauflösung</w:t>
        </w:r>
      </w:ins>
      <w:ins w:id="940" w:author="Wang,Haoran //Leibniz-IPHT" w:date="2022-05-24T14:29:00Z">
        <w:r w:rsidR="00173D2F" w:rsidRPr="006F5CB9">
          <w:rPr>
            <w:rFonts w:ascii="Roboto Condensed" w:eastAsiaTheme="minorEastAsia" w:hAnsi="Roboto Condensed"/>
            <w:sz w:val="22"/>
            <w:szCs w:val="22"/>
            <w:lang w:eastAsia="zh-CN"/>
            <w:rPrChange w:id="941" w:author="Benedict Diederich" w:date="2022-05-25T17:33:00Z">
              <w:rPr>
                <w:rFonts w:eastAsiaTheme="minorEastAsia"/>
                <w:sz w:val="22"/>
                <w:szCs w:val="22"/>
                <w:lang w:eastAsia="zh-CN"/>
              </w:rPr>
            </w:rPrChange>
          </w:rPr>
          <w:t xml:space="preserve"> von rotem und grünem Kanal ist </w:t>
        </w:r>
      </w:ins>
      <w:ins w:id="942" w:author="Wang,Haoran //Leibniz-IPHT" w:date="2022-05-24T14:31:00Z">
        <w:r w:rsidR="00173D2F" w:rsidRPr="006F5CB9">
          <w:rPr>
            <w:rFonts w:ascii="Roboto Condensed" w:eastAsiaTheme="minorEastAsia" w:hAnsi="Roboto Condensed"/>
            <w:sz w:val="22"/>
            <w:szCs w:val="22"/>
            <w:lang w:eastAsia="zh-CN"/>
            <w:rPrChange w:id="943" w:author="Benedict Diederich" w:date="2022-05-25T17:33:00Z">
              <w:rPr>
                <w:rFonts w:eastAsiaTheme="minorEastAsia"/>
                <w:sz w:val="22"/>
                <w:szCs w:val="22"/>
                <w:lang w:eastAsia="zh-CN"/>
              </w:rPr>
            </w:rPrChange>
          </w:rPr>
          <w:t>249nm und 334nm</w:t>
        </w:r>
        <w:r w:rsidR="00FB7179" w:rsidRPr="006F5CB9">
          <w:rPr>
            <w:rFonts w:ascii="Roboto Condensed" w:eastAsiaTheme="minorEastAsia" w:hAnsi="Roboto Condensed"/>
            <w:sz w:val="22"/>
            <w:szCs w:val="22"/>
            <w:lang w:eastAsia="zh-CN"/>
            <w:rPrChange w:id="944" w:author="Benedict Diederich" w:date="2022-05-25T17:33:00Z">
              <w:rPr>
                <w:rFonts w:eastAsiaTheme="minorEastAsia"/>
                <w:sz w:val="22"/>
                <w:szCs w:val="22"/>
                <w:lang w:eastAsia="zh-CN"/>
              </w:rPr>
            </w:rPrChange>
          </w:rPr>
          <w:t xml:space="preserve"> im Vergleich zur rekons</w:t>
        </w:r>
      </w:ins>
      <w:ins w:id="945" w:author="Wang,Haoran //Leibniz-IPHT" w:date="2022-05-24T14:32:00Z">
        <w:r w:rsidR="00FB7179" w:rsidRPr="006F5CB9">
          <w:rPr>
            <w:rFonts w:ascii="Roboto Condensed" w:eastAsiaTheme="minorEastAsia" w:hAnsi="Roboto Condensed"/>
            <w:sz w:val="22"/>
            <w:szCs w:val="22"/>
            <w:lang w:eastAsia="zh-CN"/>
            <w:rPrChange w:id="946" w:author="Benedict Diederich" w:date="2022-05-25T17:33:00Z">
              <w:rPr>
                <w:rFonts w:eastAsiaTheme="minorEastAsia"/>
                <w:sz w:val="22"/>
                <w:szCs w:val="22"/>
                <w:lang w:eastAsia="zh-CN"/>
              </w:rPr>
            </w:rPrChange>
          </w:rPr>
          <w:t xml:space="preserve">truierten Auflösung </w:t>
        </w:r>
      </w:ins>
      <w:ins w:id="947" w:author="Wang,Haoran //Leibniz-IPHT" w:date="2022-05-24T14:33:00Z">
        <w:r w:rsidR="00FB7179" w:rsidRPr="006F5CB9">
          <w:rPr>
            <w:rFonts w:ascii="Roboto Condensed" w:eastAsiaTheme="minorEastAsia" w:hAnsi="Roboto Condensed"/>
            <w:sz w:val="22"/>
            <w:szCs w:val="22"/>
            <w:lang w:eastAsia="zh-CN"/>
            <w:rPrChange w:id="948" w:author="Benedict Diederich" w:date="2022-05-25T17:33:00Z">
              <w:rPr>
                <w:rFonts w:eastAsiaTheme="minorEastAsia"/>
                <w:sz w:val="22"/>
                <w:szCs w:val="22"/>
                <w:lang w:eastAsia="zh-CN"/>
              </w:rPr>
            </w:rPrChange>
          </w:rPr>
          <w:t>hat 161nm und 203nm erreicht.</w:t>
        </w:r>
      </w:ins>
      <w:ins w:id="949" w:author="Wang,Haoran //Leibniz-IPHT" w:date="2022-05-24T14:34:00Z">
        <w:r w:rsidR="00FB7179" w:rsidRPr="006F5CB9">
          <w:rPr>
            <w:rFonts w:ascii="Roboto Condensed" w:eastAsiaTheme="minorEastAsia" w:hAnsi="Roboto Condensed"/>
            <w:sz w:val="22"/>
            <w:szCs w:val="22"/>
            <w:lang w:eastAsia="zh-CN"/>
            <w:rPrChange w:id="950" w:author="Benedict Diederich" w:date="2022-05-25T17:33:00Z">
              <w:rPr>
                <w:rFonts w:eastAsiaTheme="minorEastAsia"/>
                <w:sz w:val="22"/>
                <w:szCs w:val="22"/>
                <w:lang w:eastAsia="zh-CN"/>
              </w:rPr>
            </w:rPrChange>
          </w:rPr>
          <w:t xml:space="preserve"> Das Resultat </w:t>
        </w:r>
      </w:ins>
      <w:ins w:id="951" w:author="Wang,Haoran //Leibniz-IPHT" w:date="2022-05-24T14:35:00Z">
        <w:r w:rsidR="00FB7179" w:rsidRPr="006F5CB9">
          <w:rPr>
            <w:rFonts w:ascii="Roboto Condensed" w:eastAsiaTheme="minorEastAsia" w:hAnsi="Roboto Condensed"/>
            <w:sz w:val="22"/>
            <w:szCs w:val="22"/>
            <w:lang w:eastAsia="zh-CN"/>
            <w:rPrChange w:id="952" w:author="Benedict Diederich" w:date="2022-05-25T17:33:00Z">
              <w:rPr>
                <w:rFonts w:eastAsiaTheme="minorEastAsia"/>
                <w:sz w:val="22"/>
                <w:szCs w:val="22"/>
                <w:lang w:eastAsia="zh-CN"/>
              </w:rPr>
            </w:rPrChange>
          </w:rPr>
          <w:t xml:space="preserve">zeigt </w:t>
        </w:r>
      </w:ins>
      <w:ins w:id="953" w:author="Wang,Haoran //Leibniz-IPHT" w:date="2022-05-24T14:34:00Z">
        <w:r w:rsidR="00FB7179" w:rsidRPr="006F5CB9">
          <w:rPr>
            <w:rFonts w:ascii="Roboto Condensed" w:eastAsiaTheme="minorEastAsia" w:hAnsi="Roboto Condensed"/>
            <w:sz w:val="22"/>
            <w:szCs w:val="22"/>
            <w:lang w:eastAsia="zh-CN"/>
            <w:rPrChange w:id="954" w:author="Benedict Diederich" w:date="2022-05-25T17:33:00Z">
              <w:rPr>
                <w:rFonts w:eastAsiaTheme="minorEastAsia"/>
                <w:sz w:val="22"/>
                <w:szCs w:val="22"/>
                <w:lang w:eastAsia="zh-CN"/>
              </w:rPr>
            </w:rPrChange>
          </w:rPr>
          <w:t>eine Auflösung</w:t>
        </w:r>
      </w:ins>
      <w:ins w:id="955" w:author="Wang,Haoran //Leibniz-IPHT" w:date="2022-05-24T14:35:00Z">
        <w:r w:rsidR="00FB7179" w:rsidRPr="006F5CB9">
          <w:rPr>
            <w:rFonts w:ascii="Roboto Condensed" w:eastAsiaTheme="minorEastAsia" w:hAnsi="Roboto Condensed"/>
            <w:sz w:val="22"/>
            <w:szCs w:val="22"/>
            <w:lang w:eastAsia="zh-CN"/>
            <w:rPrChange w:id="956" w:author="Benedict Diederich" w:date="2022-05-25T17:33:00Z">
              <w:rPr>
                <w:rFonts w:eastAsiaTheme="minorEastAsia"/>
                <w:sz w:val="22"/>
                <w:szCs w:val="22"/>
                <w:lang w:eastAsia="zh-CN"/>
              </w:rPr>
            </w:rPrChange>
          </w:rPr>
          <w:t>sverbesserung vom Faktor 1.55 – 1.65.</w:t>
        </w:r>
      </w:ins>
    </w:p>
    <w:p w14:paraId="2C61F2C8" w14:textId="77777777" w:rsidR="00DC0C39" w:rsidRPr="006F5CB9" w:rsidRDefault="00DC0C39" w:rsidP="006F5CB9">
      <w:pPr>
        <w:jc w:val="both"/>
        <w:rPr>
          <w:ins w:id="957" w:author="Wang,Haoran //Leibniz-IPHT" w:date="2022-05-24T15:31:00Z"/>
          <w:rFonts w:ascii="Roboto Condensed" w:eastAsiaTheme="minorEastAsia" w:hAnsi="Roboto Condensed"/>
          <w:sz w:val="22"/>
          <w:szCs w:val="22"/>
          <w:lang w:eastAsia="zh-CN"/>
          <w:rPrChange w:id="958" w:author="Benedict Diederich" w:date="2022-05-25T17:33:00Z">
            <w:rPr>
              <w:ins w:id="959" w:author="Wang,Haoran //Leibniz-IPHT" w:date="2022-05-24T15:31:00Z"/>
              <w:sz w:val="22"/>
              <w:szCs w:val="22"/>
            </w:rPr>
          </w:rPrChange>
        </w:rPr>
        <w:pPrChange w:id="960" w:author="Benedict Diederich" w:date="2022-05-25T17:33:00Z">
          <w:pPr/>
        </w:pPrChange>
      </w:pPr>
    </w:p>
    <w:p w14:paraId="5BFAFE02" w14:textId="566A7E68" w:rsidR="001750AD" w:rsidRPr="006F5CB9" w:rsidRDefault="00397002" w:rsidP="006F5CB9">
      <w:pPr>
        <w:pStyle w:val="Listenabsatz"/>
        <w:numPr>
          <w:ilvl w:val="0"/>
          <w:numId w:val="3"/>
        </w:numPr>
        <w:jc w:val="both"/>
        <w:rPr>
          <w:ins w:id="961" w:author="Wang,Haoran //Leibniz-IPHT" w:date="2022-05-24T14:51:00Z"/>
          <w:rFonts w:ascii="Roboto Condensed" w:eastAsiaTheme="minorEastAsia" w:hAnsi="Roboto Condensed"/>
          <w:b/>
          <w:bCs/>
          <w:sz w:val="22"/>
          <w:szCs w:val="22"/>
          <w:lang w:eastAsia="zh-CN"/>
          <w:rPrChange w:id="962" w:author="Benedict Diederich" w:date="2022-05-25T17:33:00Z">
            <w:rPr>
              <w:ins w:id="963" w:author="Wang,Haoran //Leibniz-IPHT" w:date="2022-05-24T14:51:00Z"/>
              <w:rFonts w:eastAsiaTheme="minorEastAsia"/>
              <w:b/>
              <w:bCs/>
              <w:sz w:val="22"/>
              <w:szCs w:val="22"/>
              <w:lang w:eastAsia="zh-CN"/>
            </w:rPr>
          </w:rPrChange>
        </w:rPr>
        <w:pPrChange w:id="964" w:author="Benedict Diederich" w:date="2022-05-25T17:33:00Z">
          <w:pPr>
            <w:pStyle w:val="Listenabsatz"/>
            <w:numPr>
              <w:numId w:val="3"/>
            </w:numPr>
            <w:ind w:hanging="360"/>
          </w:pPr>
        </w:pPrChange>
      </w:pPr>
      <w:ins w:id="965" w:author="Wang,Haoran //Leibniz-IPHT" w:date="2022-05-24T14:50:00Z">
        <w:r w:rsidRPr="006F5CB9">
          <w:rPr>
            <w:rFonts w:ascii="Roboto Condensed" w:eastAsiaTheme="minorEastAsia" w:hAnsi="Roboto Condensed"/>
            <w:b/>
            <w:bCs/>
            <w:sz w:val="22"/>
            <w:szCs w:val="22"/>
            <w:lang w:eastAsia="zh-CN"/>
            <w:rPrChange w:id="966" w:author="Benedict Diederich" w:date="2022-05-25T17:33:00Z">
              <w:rPr/>
            </w:rPrChange>
          </w:rPr>
          <w:t>Kompressionsverfahre</w:t>
        </w:r>
      </w:ins>
      <w:ins w:id="967" w:author="Wang,Haoran //Leibniz-IPHT" w:date="2022-05-24T14:51:00Z">
        <w:r w:rsidRPr="006F5CB9">
          <w:rPr>
            <w:rFonts w:ascii="Roboto Condensed" w:eastAsiaTheme="minorEastAsia" w:hAnsi="Roboto Condensed"/>
            <w:b/>
            <w:bCs/>
            <w:sz w:val="22"/>
            <w:szCs w:val="22"/>
            <w:lang w:eastAsia="zh-CN"/>
            <w:rPrChange w:id="968" w:author="Benedict Diederich" w:date="2022-05-25T17:33:00Z">
              <w:rPr/>
            </w:rPrChange>
          </w:rPr>
          <w:t>n</w:t>
        </w:r>
      </w:ins>
    </w:p>
    <w:p w14:paraId="12F8F246" w14:textId="198DA915" w:rsidR="001D753F" w:rsidRPr="006F5CB9" w:rsidRDefault="001D753F" w:rsidP="006F5CB9">
      <w:pPr>
        <w:jc w:val="both"/>
        <w:rPr>
          <w:ins w:id="969" w:author="Wang,Haoran //Leibniz-IPHT" w:date="2022-05-24T14:54:00Z"/>
          <w:rFonts w:ascii="Roboto Condensed" w:eastAsiaTheme="minorEastAsia" w:hAnsi="Roboto Condensed"/>
          <w:sz w:val="22"/>
          <w:szCs w:val="22"/>
          <w:lang w:eastAsia="zh-CN"/>
          <w:rPrChange w:id="970" w:author="Benedict Diederich" w:date="2022-05-25T17:33:00Z">
            <w:rPr>
              <w:ins w:id="971" w:author="Wang,Haoran //Leibniz-IPHT" w:date="2022-05-24T14:54:00Z"/>
              <w:rFonts w:eastAsiaTheme="minorEastAsia"/>
              <w:b/>
              <w:bCs/>
              <w:sz w:val="22"/>
              <w:szCs w:val="22"/>
              <w:lang w:eastAsia="zh-CN"/>
            </w:rPr>
          </w:rPrChange>
        </w:rPr>
        <w:pPrChange w:id="972" w:author="Benedict Diederich" w:date="2022-05-25T17:33:00Z">
          <w:pPr/>
        </w:pPrChange>
      </w:pPr>
      <w:ins w:id="973" w:author="Wang,Haoran //Leibniz-IPHT" w:date="2022-05-24T14:58:00Z">
        <w:r w:rsidRPr="006F5CB9">
          <w:rPr>
            <w:rFonts w:ascii="Roboto Condensed" w:eastAsiaTheme="minorEastAsia" w:hAnsi="Roboto Condensed"/>
            <w:sz w:val="22"/>
            <w:szCs w:val="22"/>
            <w:lang w:eastAsia="zh-CN"/>
            <w:rPrChange w:id="974" w:author="Benedict Diederich" w:date="2022-05-25T17:33:00Z">
              <w:rPr>
                <w:rFonts w:eastAsiaTheme="minorEastAsia"/>
                <w:sz w:val="22"/>
                <w:szCs w:val="22"/>
                <w:lang w:eastAsia="zh-CN"/>
              </w:rPr>
            </w:rPrChange>
          </w:rPr>
          <w:t>Das</w:t>
        </w:r>
      </w:ins>
      <w:ins w:id="975" w:author="Wang,Haoran //Leibniz-IPHT" w:date="2022-05-24T14:54:00Z">
        <w:r w:rsidRPr="006F5CB9">
          <w:rPr>
            <w:rFonts w:ascii="Roboto Condensed" w:eastAsiaTheme="minorEastAsia" w:hAnsi="Roboto Condensed"/>
            <w:sz w:val="22"/>
            <w:szCs w:val="22"/>
            <w:lang w:eastAsia="zh-CN"/>
            <w:rPrChange w:id="976" w:author="Benedict Diederich" w:date="2022-05-25T17:33:00Z">
              <w:rPr>
                <w:rFonts w:eastAsiaTheme="minorEastAsia"/>
                <w:sz w:val="22"/>
                <w:szCs w:val="22"/>
                <w:lang w:eastAsia="zh-CN"/>
              </w:rPr>
            </w:rPrChange>
          </w:rPr>
          <w:t xml:space="preserve"> Kompressionsverfahren </w:t>
        </w:r>
      </w:ins>
      <w:ins w:id="977" w:author="Wang,Haoran //Leibniz-IPHT" w:date="2022-05-24T14:56:00Z">
        <w:r w:rsidRPr="006F5CB9">
          <w:rPr>
            <w:rFonts w:ascii="Roboto Condensed" w:eastAsiaTheme="minorEastAsia" w:hAnsi="Roboto Condensed"/>
            <w:sz w:val="22"/>
            <w:szCs w:val="22"/>
            <w:lang w:eastAsia="zh-CN"/>
            <w:rPrChange w:id="978" w:author="Benedict Diederich" w:date="2022-05-25T17:33:00Z">
              <w:rPr>
                <w:rFonts w:eastAsiaTheme="minorEastAsia"/>
                <w:sz w:val="22"/>
                <w:szCs w:val="22"/>
                <w:lang w:eastAsia="zh-CN"/>
              </w:rPr>
            </w:rPrChange>
          </w:rPr>
          <w:t xml:space="preserve">hat von </w:t>
        </w:r>
      </w:ins>
      <w:ins w:id="979" w:author="Wang,Haoran //Leibniz-IPHT" w:date="2022-05-24T14:57:00Z">
        <w:r w:rsidRPr="006F5CB9">
          <w:rPr>
            <w:rFonts w:ascii="Roboto Condensed" w:eastAsiaTheme="minorEastAsia" w:hAnsi="Roboto Condensed"/>
            <w:sz w:val="22"/>
            <w:szCs w:val="22"/>
            <w:lang w:eastAsia="zh-CN"/>
            <w:rPrChange w:id="980" w:author="Benedict Diederich" w:date="2022-05-25T17:33:00Z">
              <w:rPr>
                <w:rFonts w:eastAsiaTheme="minorEastAsia"/>
                <w:sz w:val="22"/>
                <w:szCs w:val="22"/>
                <w:lang w:eastAsia="zh-CN"/>
              </w:rPr>
            </w:rPrChange>
          </w:rPr>
          <w:t xml:space="preserve">der Firma PCO gearbeitet, </w:t>
        </w:r>
      </w:ins>
      <w:ins w:id="981" w:author="Wang,Haoran //Leibniz-IPHT" w:date="2022-05-24T15:01:00Z">
        <w:r w:rsidRPr="006F5CB9">
          <w:rPr>
            <w:rFonts w:ascii="Roboto Condensed" w:eastAsiaTheme="minorEastAsia" w:hAnsi="Roboto Condensed"/>
            <w:sz w:val="22"/>
            <w:szCs w:val="22"/>
            <w:lang w:eastAsia="zh-CN"/>
            <w:rPrChange w:id="982" w:author="Benedict Diederich" w:date="2022-05-25T17:33:00Z">
              <w:rPr>
                <w:rFonts w:eastAsiaTheme="minorEastAsia"/>
                <w:sz w:val="22"/>
                <w:szCs w:val="22"/>
                <w:lang w:eastAsia="zh-CN"/>
              </w:rPr>
            </w:rPrChange>
          </w:rPr>
          <w:t xml:space="preserve">um die Datengröße zu verkleinern. </w:t>
        </w:r>
      </w:ins>
      <w:ins w:id="983" w:author="Wang,Haoran //Leibniz-IPHT" w:date="2022-05-24T15:03:00Z">
        <w:r w:rsidRPr="006F5CB9">
          <w:rPr>
            <w:rFonts w:ascii="Roboto Condensed" w:eastAsiaTheme="minorEastAsia" w:hAnsi="Roboto Condensed"/>
            <w:sz w:val="22"/>
            <w:szCs w:val="22"/>
            <w:lang w:eastAsia="zh-CN"/>
            <w:rPrChange w:id="984" w:author="Benedict Diederich" w:date="2022-05-25T17:33:00Z">
              <w:rPr>
                <w:rFonts w:eastAsiaTheme="minorEastAsia"/>
                <w:sz w:val="22"/>
                <w:szCs w:val="22"/>
                <w:lang w:eastAsia="zh-CN"/>
              </w:rPr>
            </w:rPrChange>
          </w:rPr>
          <w:t>D</w:t>
        </w:r>
      </w:ins>
      <w:ins w:id="985" w:author="Wang,Haoran //Leibniz-IPHT" w:date="2022-05-24T15:18:00Z">
        <w:r w:rsidR="00F119CD" w:rsidRPr="006F5CB9">
          <w:rPr>
            <w:rFonts w:ascii="Roboto Condensed" w:eastAsiaTheme="minorEastAsia" w:hAnsi="Roboto Condensed"/>
            <w:sz w:val="22"/>
            <w:szCs w:val="22"/>
            <w:lang w:eastAsia="zh-CN"/>
            <w:rPrChange w:id="986" w:author="Benedict Diederich" w:date="2022-05-25T17:33:00Z">
              <w:rPr>
                <w:rFonts w:eastAsiaTheme="minorEastAsia"/>
                <w:sz w:val="22"/>
                <w:szCs w:val="22"/>
                <w:lang w:eastAsia="zh-CN"/>
              </w:rPr>
            </w:rPrChange>
          </w:rPr>
          <w:t xml:space="preserve">ie Abbildung </w:t>
        </w:r>
      </w:ins>
      <w:ins w:id="987" w:author="Wang,Haoran //Leibniz-IPHT" w:date="2022-05-24T15:20:00Z">
        <w:r w:rsidR="00F119CD" w:rsidRPr="006F5CB9">
          <w:rPr>
            <w:rFonts w:ascii="Roboto Condensed" w:eastAsiaTheme="minorEastAsia" w:hAnsi="Roboto Condensed"/>
            <w:sz w:val="22"/>
            <w:szCs w:val="22"/>
            <w:lang w:eastAsia="zh-CN"/>
            <w:rPrChange w:id="988" w:author="Benedict Diederich" w:date="2022-05-25T17:33:00Z">
              <w:rPr>
                <w:rFonts w:eastAsiaTheme="minorEastAsia"/>
                <w:sz w:val="22"/>
                <w:szCs w:val="22"/>
                <w:lang w:eastAsia="zh-CN"/>
              </w:rPr>
            </w:rPrChange>
          </w:rPr>
          <w:t>besteht au</w:t>
        </w:r>
      </w:ins>
      <w:ins w:id="989" w:author="Wang,Haoran //Leibniz-IPHT" w:date="2022-05-24T15:21:00Z">
        <w:r w:rsidR="00F119CD" w:rsidRPr="006F5CB9">
          <w:rPr>
            <w:rFonts w:ascii="Roboto Condensed" w:eastAsiaTheme="minorEastAsia" w:hAnsi="Roboto Condensed"/>
            <w:sz w:val="22"/>
            <w:szCs w:val="22"/>
            <w:lang w:eastAsia="zh-CN"/>
            <w:rPrChange w:id="990" w:author="Benedict Diederich" w:date="2022-05-25T17:33:00Z">
              <w:rPr>
                <w:rFonts w:eastAsiaTheme="minorEastAsia"/>
                <w:sz w:val="22"/>
                <w:szCs w:val="22"/>
                <w:lang w:eastAsia="zh-CN"/>
              </w:rPr>
            </w:rPrChange>
          </w:rPr>
          <w:t xml:space="preserve">s Rohdaten Rekonstruktion (links) und 8Bit Kompression (rechts). </w:t>
        </w:r>
      </w:ins>
      <w:ins w:id="991" w:author="Wang,Haoran //Leibniz-IPHT" w:date="2022-05-24T15:22:00Z">
        <w:r w:rsidR="00F119CD" w:rsidRPr="006F5CB9">
          <w:rPr>
            <w:rFonts w:ascii="Roboto Condensed" w:eastAsiaTheme="minorEastAsia" w:hAnsi="Roboto Condensed"/>
            <w:sz w:val="22"/>
            <w:szCs w:val="22"/>
            <w:lang w:eastAsia="zh-CN"/>
            <w:rPrChange w:id="992" w:author="Benedict Diederich" w:date="2022-05-25T17:33:00Z">
              <w:rPr>
                <w:rFonts w:eastAsiaTheme="minorEastAsia"/>
                <w:sz w:val="22"/>
                <w:szCs w:val="22"/>
                <w:lang w:eastAsia="zh-CN"/>
              </w:rPr>
            </w:rPrChange>
          </w:rPr>
          <w:t>Das Signal-Rausch-Verhältnis</w:t>
        </w:r>
      </w:ins>
      <w:ins w:id="993" w:author="Wang,Haoran //Leibniz-IPHT" w:date="2022-05-24T15:23:00Z">
        <w:r w:rsidR="00F119CD" w:rsidRPr="006F5CB9">
          <w:rPr>
            <w:rFonts w:ascii="Roboto Condensed" w:eastAsiaTheme="minorEastAsia" w:hAnsi="Roboto Condensed"/>
            <w:sz w:val="22"/>
            <w:szCs w:val="22"/>
            <w:lang w:eastAsia="zh-CN"/>
            <w:rPrChange w:id="994" w:author="Benedict Diederich" w:date="2022-05-25T17:33:00Z">
              <w:rPr>
                <w:rFonts w:eastAsiaTheme="minorEastAsia"/>
                <w:sz w:val="22"/>
                <w:szCs w:val="22"/>
                <w:lang w:eastAsia="zh-CN"/>
              </w:rPr>
            </w:rPrChange>
          </w:rPr>
          <w:t xml:space="preserve"> nach </w:t>
        </w:r>
      </w:ins>
      <w:ins w:id="995" w:author="Wang,Haoran //Leibniz-IPHT" w:date="2022-05-24T15:24:00Z">
        <w:r w:rsidR="00F119CD" w:rsidRPr="006F5CB9">
          <w:rPr>
            <w:rFonts w:ascii="Roboto Condensed" w:eastAsiaTheme="minorEastAsia" w:hAnsi="Roboto Condensed"/>
            <w:sz w:val="22"/>
            <w:szCs w:val="22"/>
            <w:lang w:eastAsia="zh-CN"/>
            <w:rPrChange w:id="996" w:author="Benedict Diederich" w:date="2022-05-25T17:33:00Z">
              <w:rPr>
                <w:rFonts w:eastAsiaTheme="minorEastAsia"/>
                <w:sz w:val="22"/>
                <w:szCs w:val="22"/>
                <w:lang w:eastAsia="zh-CN"/>
              </w:rPr>
            </w:rPrChange>
          </w:rPr>
          <w:t xml:space="preserve">Datenkompression </w:t>
        </w:r>
      </w:ins>
      <w:ins w:id="997" w:author="Wang,Haoran //Leibniz-IPHT" w:date="2022-05-24T15:25:00Z">
        <w:r w:rsidR="00F119CD" w:rsidRPr="006F5CB9">
          <w:rPr>
            <w:rFonts w:ascii="Roboto Condensed" w:eastAsiaTheme="minorEastAsia" w:hAnsi="Roboto Condensed"/>
            <w:sz w:val="22"/>
            <w:szCs w:val="22"/>
            <w:lang w:eastAsia="zh-CN"/>
            <w:rPrChange w:id="998" w:author="Benedict Diederich" w:date="2022-05-25T17:33:00Z">
              <w:rPr>
                <w:rFonts w:eastAsiaTheme="minorEastAsia"/>
                <w:sz w:val="22"/>
                <w:szCs w:val="22"/>
                <w:lang w:eastAsia="zh-CN"/>
              </w:rPr>
            </w:rPrChange>
          </w:rPr>
          <w:t>ist leicht gesunken aber in generell die Daten haben die Informationen beibehalten und sind für die SIM Rekonstrukt</w:t>
        </w:r>
      </w:ins>
      <w:ins w:id="999" w:author="Wang,Haoran //Leibniz-IPHT" w:date="2022-05-24T15:26:00Z">
        <w:r w:rsidR="00F119CD" w:rsidRPr="006F5CB9">
          <w:rPr>
            <w:rFonts w:ascii="Roboto Condensed" w:eastAsiaTheme="minorEastAsia" w:hAnsi="Roboto Condensed"/>
            <w:sz w:val="22"/>
            <w:szCs w:val="22"/>
            <w:lang w:eastAsia="zh-CN"/>
            <w:rPrChange w:id="1000" w:author="Benedict Diederich" w:date="2022-05-25T17:33:00Z">
              <w:rPr>
                <w:rFonts w:eastAsiaTheme="minorEastAsia"/>
                <w:sz w:val="22"/>
                <w:szCs w:val="22"/>
                <w:lang w:eastAsia="zh-CN"/>
              </w:rPr>
            </w:rPrChange>
          </w:rPr>
          <w:t xml:space="preserve">ion noch </w:t>
        </w:r>
      </w:ins>
      <w:ins w:id="1001" w:author="Wang,Haoran //Leibniz-IPHT" w:date="2022-05-24T15:28:00Z">
        <w:r w:rsidR="00F119CD" w:rsidRPr="006F5CB9">
          <w:rPr>
            <w:rFonts w:ascii="Roboto Condensed" w:eastAsiaTheme="minorEastAsia" w:hAnsi="Roboto Condensed"/>
            <w:sz w:val="22"/>
            <w:szCs w:val="22"/>
            <w:lang w:eastAsia="zh-CN"/>
            <w:rPrChange w:id="1002" w:author="Benedict Diederich" w:date="2022-05-25T17:33:00Z">
              <w:rPr>
                <w:rFonts w:eastAsiaTheme="minorEastAsia"/>
                <w:sz w:val="22"/>
                <w:szCs w:val="22"/>
                <w:lang w:eastAsia="zh-CN"/>
              </w:rPr>
            </w:rPrChange>
          </w:rPr>
          <w:t>brauchbar.</w:t>
        </w:r>
      </w:ins>
      <w:ins w:id="1003" w:author="Wang,Haoran //Leibniz-IPHT" w:date="2022-05-24T14:57:00Z">
        <w:r w:rsidRPr="006F5CB9">
          <w:rPr>
            <w:rFonts w:ascii="Roboto Condensed" w:eastAsiaTheme="minorEastAsia" w:hAnsi="Roboto Condensed"/>
            <w:sz w:val="22"/>
            <w:szCs w:val="22"/>
            <w:lang w:eastAsia="zh-CN"/>
            <w:rPrChange w:id="1004" w:author="Benedict Diederich" w:date="2022-05-25T17:33:00Z">
              <w:rPr>
                <w:rFonts w:eastAsiaTheme="minorEastAsia"/>
                <w:sz w:val="22"/>
                <w:szCs w:val="22"/>
                <w:lang w:eastAsia="zh-CN"/>
              </w:rPr>
            </w:rPrChange>
          </w:rPr>
          <w:t xml:space="preserve"> </w:t>
        </w:r>
      </w:ins>
    </w:p>
    <w:p w14:paraId="4E804761" w14:textId="01AADD50" w:rsidR="00397002" w:rsidRPr="006F5CB9" w:rsidRDefault="00397002" w:rsidP="006F5CB9">
      <w:pPr>
        <w:jc w:val="both"/>
        <w:rPr>
          <w:ins w:id="1005" w:author="Wang,Haoran //Leibniz-IPHT" w:date="2022-05-24T14:53:00Z"/>
          <w:rFonts w:ascii="Roboto Condensed" w:eastAsiaTheme="minorEastAsia" w:hAnsi="Roboto Condensed"/>
          <w:b/>
          <w:bCs/>
          <w:sz w:val="22"/>
          <w:szCs w:val="22"/>
          <w:lang w:eastAsia="zh-CN"/>
          <w:rPrChange w:id="1006" w:author="Benedict Diederich" w:date="2022-05-25T17:33:00Z">
            <w:rPr>
              <w:ins w:id="1007" w:author="Wang,Haoran //Leibniz-IPHT" w:date="2022-05-24T14:53:00Z"/>
              <w:rFonts w:eastAsiaTheme="minorEastAsia"/>
              <w:b/>
              <w:bCs/>
              <w:sz w:val="22"/>
              <w:szCs w:val="22"/>
              <w:lang w:eastAsia="zh-CN"/>
            </w:rPr>
          </w:rPrChange>
        </w:rPr>
        <w:pPrChange w:id="1008" w:author="Benedict Diederich" w:date="2022-05-25T17:33:00Z">
          <w:pPr/>
        </w:pPrChange>
      </w:pPr>
      <w:ins w:id="1009" w:author="Wang,Haoran //Leibniz-IPHT" w:date="2022-05-24T14:52:00Z">
        <w:r w:rsidRPr="006F5CB9">
          <w:rPr>
            <w:rFonts w:ascii="Roboto Condensed" w:eastAsiaTheme="minorEastAsia" w:hAnsi="Roboto Condensed"/>
            <w:b/>
            <w:bCs/>
            <w:noProof/>
            <w:sz w:val="22"/>
            <w:szCs w:val="22"/>
            <w:lang w:eastAsia="zh-CN"/>
            <w:rPrChange w:id="1010" w:author="Benedict Diederich" w:date="2022-05-25T17:33:00Z">
              <w:rPr>
                <w:rFonts w:eastAsiaTheme="minorEastAsia"/>
                <w:b/>
                <w:bCs/>
                <w:noProof/>
                <w:sz w:val="22"/>
                <w:szCs w:val="22"/>
                <w:lang w:eastAsia="zh-CN"/>
              </w:rPr>
            </w:rPrChange>
          </w:rPr>
          <w:drawing>
            <wp:inline distT="0" distB="0" distL="0" distR="0" wp14:anchorId="3390C94F" wp14:editId="5B48FCCA">
              <wp:extent cx="5760000" cy="3666849"/>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00" cy="3666849"/>
                      </a:xfrm>
                      <a:prstGeom prst="rect">
                        <a:avLst/>
                      </a:prstGeom>
                      <a:noFill/>
                    </pic:spPr>
                  </pic:pic>
                </a:graphicData>
              </a:graphic>
            </wp:inline>
          </w:drawing>
        </w:r>
      </w:ins>
    </w:p>
    <w:p w14:paraId="6201AEC0" w14:textId="24FE1221" w:rsidR="00421E8B" w:rsidRPr="006F5CB9" w:rsidRDefault="00421E8B" w:rsidP="006F5CB9">
      <w:pPr>
        <w:ind w:left="567" w:right="567"/>
        <w:jc w:val="both"/>
        <w:rPr>
          <w:ins w:id="1011" w:author="Wang,Haoran //Leibniz-IPHT" w:date="2022-05-24T16:38:00Z"/>
          <w:rFonts w:ascii="Roboto Condensed" w:hAnsi="Roboto Condensed"/>
          <w:sz w:val="22"/>
          <w:szCs w:val="22"/>
          <w:rPrChange w:id="1012" w:author="Benedict Diederich" w:date="2022-05-25T17:33:00Z">
            <w:rPr>
              <w:ins w:id="1013" w:author="Wang,Haoran //Leibniz-IPHT" w:date="2022-05-24T16:38:00Z"/>
              <w:rFonts w:eastAsiaTheme="minorEastAsia"/>
              <w:b/>
              <w:bCs/>
              <w:sz w:val="22"/>
              <w:szCs w:val="22"/>
              <w:lang w:eastAsia="zh-CN"/>
            </w:rPr>
          </w:rPrChange>
        </w:rPr>
        <w:pPrChange w:id="1014" w:author="Benedict Diederich" w:date="2022-05-25T17:33:00Z">
          <w:pPr/>
        </w:pPrChange>
      </w:pPr>
      <w:ins w:id="1015" w:author="Wang,Haoran //Leibniz-IPHT" w:date="2022-05-24T16:38:00Z">
        <w:r w:rsidRPr="006F5CB9">
          <w:rPr>
            <w:rFonts w:ascii="Roboto Condensed" w:hAnsi="Roboto Condensed"/>
            <w:sz w:val="22"/>
            <w:szCs w:val="22"/>
            <w:rPrChange w:id="1016" w:author="Benedict Diederich" w:date="2022-05-25T17:33:00Z">
              <w:rPr>
                <w:rFonts w:eastAsiaTheme="minorEastAsia"/>
                <w:b/>
                <w:bCs/>
                <w:sz w:val="22"/>
                <w:szCs w:val="22"/>
                <w:lang w:eastAsia="zh-CN"/>
              </w:rPr>
            </w:rPrChange>
          </w:rPr>
          <w:t>Abbildung 7.</w:t>
        </w:r>
      </w:ins>
      <w:ins w:id="1017" w:author="Wang,Haoran //Leibniz-IPHT" w:date="2022-05-24T16:41:00Z">
        <w:r w:rsidRPr="006F5CB9">
          <w:rPr>
            <w:rFonts w:ascii="Roboto Condensed" w:hAnsi="Roboto Condensed"/>
            <w:sz w:val="22"/>
            <w:szCs w:val="22"/>
            <w:rPrChange w:id="1018" w:author="Benedict Diederich" w:date="2022-05-25T17:33:00Z">
              <w:rPr>
                <w:sz w:val="22"/>
                <w:szCs w:val="22"/>
              </w:rPr>
            </w:rPrChange>
          </w:rPr>
          <w:t xml:space="preserve"> </w:t>
        </w:r>
        <w:r w:rsidRPr="006F5CB9">
          <w:rPr>
            <w:rFonts w:ascii="Roboto Condensed" w:eastAsiaTheme="minorEastAsia" w:hAnsi="Roboto Condensed"/>
            <w:sz w:val="22"/>
            <w:szCs w:val="22"/>
            <w:lang w:eastAsia="zh-CN"/>
            <w:rPrChange w:id="1019" w:author="Benedict Diederich" w:date="2022-05-25T17:33:00Z">
              <w:rPr>
                <w:rFonts w:eastAsiaTheme="minorEastAsia" w:hint="eastAsia"/>
                <w:sz w:val="22"/>
                <w:szCs w:val="22"/>
                <w:lang w:eastAsia="zh-CN"/>
              </w:rPr>
            </w:rPrChange>
          </w:rPr>
          <w:t>B</w:t>
        </w:r>
        <w:r w:rsidRPr="006F5CB9">
          <w:rPr>
            <w:rFonts w:ascii="Roboto Condensed" w:eastAsiaTheme="minorEastAsia" w:hAnsi="Roboto Condensed"/>
            <w:sz w:val="22"/>
            <w:szCs w:val="22"/>
            <w:lang w:eastAsia="zh-CN"/>
            <w:rPrChange w:id="1020" w:author="Benedict Diederich" w:date="2022-05-25T17:33:00Z">
              <w:rPr>
                <w:rFonts w:eastAsiaTheme="minorEastAsia"/>
                <w:sz w:val="22"/>
                <w:szCs w:val="22"/>
                <w:lang w:eastAsia="zh-CN"/>
              </w:rPr>
            </w:rPrChange>
          </w:rPr>
          <w:t>ewert</w:t>
        </w:r>
      </w:ins>
      <w:ins w:id="1021" w:author="Wang,Haoran //Leibniz-IPHT" w:date="2022-05-24T16:42:00Z">
        <w:r w:rsidRPr="006F5CB9">
          <w:rPr>
            <w:rFonts w:ascii="Roboto Condensed" w:eastAsiaTheme="minorEastAsia" w:hAnsi="Roboto Condensed"/>
            <w:sz w:val="22"/>
            <w:szCs w:val="22"/>
            <w:lang w:eastAsia="zh-CN"/>
            <w:rPrChange w:id="1022" w:author="Benedict Diederich" w:date="2022-05-25T17:33:00Z">
              <w:rPr>
                <w:rFonts w:eastAsiaTheme="minorEastAsia"/>
                <w:sz w:val="22"/>
                <w:szCs w:val="22"/>
                <w:lang w:eastAsia="zh-CN"/>
              </w:rPr>
            </w:rPrChange>
          </w:rPr>
          <w:t xml:space="preserve">ung des Kompressionsverfahrens. </w:t>
        </w:r>
      </w:ins>
      <w:ins w:id="1023" w:author="Wang,Haoran //Leibniz-IPHT" w:date="2022-05-24T16:41:00Z">
        <w:r w:rsidRPr="006F5CB9">
          <w:rPr>
            <w:rFonts w:ascii="Roboto Condensed" w:hAnsi="Roboto Condensed"/>
            <w:sz w:val="22"/>
            <w:szCs w:val="22"/>
            <w:rPrChange w:id="1024" w:author="Benedict Diederich" w:date="2022-05-25T17:33:00Z">
              <w:rPr>
                <w:sz w:val="22"/>
                <w:szCs w:val="22"/>
              </w:rPr>
            </w:rPrChange>
          </w:rPr>
          <w:t xml:space="preserve">Links: Rohdaten </w:t>
        </w:r>
      </w:ins>
      <w:ins w:id="1025" w:author="Wang,Haoran //Leibniz-IPHT" w:date="2022-05-24T16:42:00Z">
        <w:r w:rsidRPr="006F5CB9">
          <w:rPr>
            <w:rFonts w:ascii="Roboto Condensed" w:hAnsi="Roboto Condensed"/>
            <w:sz w:val="22"/>
            <w:szCs w:val="22"/>
            <w:rPrChange w:id="1026" w:author="Benedict Diederich" w:date="2022-05-25T17:33:00Z">
              <w:rPr>
                <w:sz w:val="22"/>
                <w:szCs w:val="22"/>
              </w:rPr>
            </w:rPrChange>
          </w:rPr>
          <w:t>vo</w:t>
        </w:r>
      </w:ins>
      <w:ins w:id="1027" w:author="Wang,Haoran //Leibniz-IPHT" w:date="2022-05-24T16:43:00Z">
        <w:r w:rsidRPr="006F5CB9">
          <w:rPr>
            <w:rFonts w:ascii="Roboto Condensed" w:hAnsi="Roboto Condensed"/>
            <w:sz w:val="22"/>
            <w:szCs w:val="22"/>
            <w:rPrChange w:id="1028" w:author="Benedict Diederich" w:date="2022-05-25T17:33:00Z">
              <w:rPr>
                <w:sz w:val="22"/>
                <w:szCs w:val="22"/>
              </w:rPr>
            </w:rPrChange>
          </w:rPr>
          <w:t>n</w:t>
        </w:r>
      </w:ins>
      <w:ins w:id="1029" w:author="Wang,Haoran //Leibniz-IPHT" w:date="2022-05-24T16:42:00Z">
        <w:r w:rsidRPr="006F5CB9">
          <w:rPr>
            <w:rFonts w:ascii="Roboto Condensed" w:hAnsi="Roboto Condensed"/>
            <w:sz w:val="22"/>
            <w:szCs w:val="22"/>
            <w:rPrChange w:id="1030" w:author="Benedict Diederich" w:date="2022-05-25T17:33:00Z">
              <w:rPr>
                <w:sz w:val="22"/>
                <w:szCs w:val="22"/>
              </w:rPr>
            </w:rPrChange>
          </w:rPr>
          <w:t xml:space="preserve"> </w:t>
        </w:r>
      </w:ins>
      <w:ins w:id="1031" w:author="Wang,Haoran //Leibniz-IPHT" w:date="2022-05-24T16:41:00Z">
        <w:r w:rsidRPr="006F5CB9">
          <w:rPr>
            <w:rFonts w:ascii="Roboto Condensed" w:hAnsi="Roboto Condensed"/>
            <w:sz w:val="22"/>
            <w:szCs w:val="22"/>
            <w:rPrChange w:id="1032" w:author="Benedict Diederich" w:date="2022-05-25T17:33:00Z">
              <w:rPr>
                <w:sz w:val="22"/>
                <w:szCs w:val="22"/>
              </w:rPr>
            </w:rPrChange>
          </w:rPr>
          <w:t>Kamera</w:t>
        </w:r>
      </w:ins>
      <w:ins w:id="1033" w:author="Wang,Haoran //Leibniz-IPHT" w:date="2022-05-24T16:42:00Z">
        <w:r w:rsidRPr="006F5CB9">
          <w:rPr>
            <w:rFonts w:ascii="Roboto Condensed" w:hAnsi="Roboto Condensed"/>
            <w:sz w:val="22"/>
            <w:szCs w:val="22"/>
            <w:rPrChange w:id="1034" w:author="Benedict Diederich" w:date="2022-05-25T17:33:00Z">
              <w:rPr>
                <w:sz w:val="22"/>
                <w:szCs w:val="22"/>
              </w:rPr>
            </w:rPrChange>
          </w:rPr>
          <w:t>,</w:t>
        </w:r>
      </w:ins>
      <w:ins w:id="1035" w:author="Wang,Haoran //Leibniz-IPHT" w:date="2022-05-24T16:41:00Z">
        <w:r w:rsidRPr="006F5CB9">
          <w:rPr>
            <w:rFonts w:ascii="Roboto Condensed" w:hAnsi="Roboto Condensed"/>
            <w:sz w:val="22"/>
            <w:szCs w:val="22"/>
            <w:rPrChange w:id="1036" w:author="Benedict Diederich" w:date="2022-05-25T17:33:00Z">
              <w:rPr>
                <w:sz w:val="22"/>
                <w:szCs w:val="22"/>
              </w:rPr>
            </w:rPrChange>
          </w:rPr>
          <w:t xml:space="preserve"> rechts</w:t>
        </w:r>
      </w:ins>
      <w:ins w:id="1037" w:author="Wang,Haoran //Leibniz-IPHT" w:date="2022-05-24T16:42:00Z">
        <w:r w:rsidRPr="006F5CB9">
          <w:rPr>
            <w:rFonts w:ascii="Roboto Condensed" w:hAnsi="Roboto Condensed"/>
            <w:sz w:val="22"/>
            <w:szCs w:val="22"/>
            <w:rPrChange w:id="1038" w:author="Benedict Diederich" w:date="2022-05-25T17:33:00Z">
              <w:rPr>
                <w:sz w:val="22"/>
                <w:szCs w:val="22"/>
              </w:rPr>
            </w:rPrChange>
          </w:rPr>
          <w:t>:</w:t>
        </w:r>
      </w:ins>
      <w:ins w:id="1039" w:author="Wang,Haoran //Leibniz-IPHT" w:date="2022-05-24T16:41:00Z">
        <w:r w:rsidRPr="006F5CB9">
          <w:rPr>
            <w:rFonts w:ascii="Roboto Condensed" w:hAnsi="Roboto Condensed"/>
            <w:sz w:val="22"/>
            <w:szCs w:val="22"/>
            <w:rPrChange w:id="1040" w:author="Benedict Diederich" w:date="2022-05-25T17:33:00Z">
              <w:rPr>
                <w:sz w:val="22"/>
                <w:szCs w:val="22"/>
              </w:rPr>
            </w:rPrChange>
          </w:rPr>
          <w:t xml:space="preserve"> 8</w:t>
        </w:r>
      </w:ins>
      <w:ins w:id="1041" w:author="Wang,Haoran //Leibniz-IPHT" w:date="2022-05-24T16:42:00Z">
        <w:r w:rsidRPr="006F5CB9">
          <w:rPr>
            <w:rFonts w:ascii="Roboto Condensed" w:hAnsi="Roboto Condensed"/>
            <w:sz w:val="22"/>
            <w:szCs w:val="22"/>
            <w:rPrChange w:id="1042" w:author="Benedict Diederich" w:date="2022-05-25T17:33:00Z">
              <w:rPr>
                <w:sz w:val="22"/>
                <w:szCs w:val="22"/>
              </w:rPr>
            </w:rPrChange>
          </w:rPr>
          <w:t xml:space="preserve"> </w:t>
        </w:r>
      </w:ins>
      <w:ins w:id="1043" w:author="Wang,Haoran //Leibniz-IPHT" w:date="2022-05-24T16:41:00Z">
        <w:r w:rsidRPr="006F5CB9">
          <w:rPr>
            <w:rFonts w:ascii="Roboto Condensed" w:hAnsi="Roboto Condensed"/>
            <w:sz w:val="22"/>
            <w:szCs w:val="22"/>
            <w:rPrChange w:id="1044" w:author="Benedict Diederich" w:date="2022-05-25T17:33:00Z">
              <w:rPr>
                <w:sz w:val="22"/>
                <w:szCs w:val="22"/>
              </w:rPr>
            </w:rPrChange>
          </w:rPr>
          <w:t>Bit</w:t>
        </w:r>
      </w:ins>
      <w:ins w:id="1045" w:author="Wang,Haoran //Leibniz-IPHT" w:date="2022-05-24T16:42:00Z">
        <w:r w:rsidRPr="006F5CB9">
          <w:rPr>
            <w:rFonts w:ascii="Roboto Condensed" w:hAnsi="Roboto Condensed"/>
            <w:sz w:val="22"/>
            <w:szCs w:val="22"/>
            <w:rPrChange w:id="1046" w:author="Benedict Diederich" w:date="2022-05-25T17:33:00Z">
              <w:rPr>
                <w:sz w:val="22"/>
                <w:szCs w:val="22"/>
              </w:rPr>
            </w:rPrChange>
          </w:rPr>
          <w:t xml:space="preserve"> Kompression.</w:t>
        </w:r>
      </w:ins>
    </w:p>
    <w:p w14:paraId="5FB97CA0" w14:textId="77777777" w:rsidR="00DC0C39" w:rsidRPr="006F5CB9" w:rsidRDefault="00DC0C39" w:rsidP="006F5CB9">
      <w:pPr>
        <w:jc w:val="both"/>
        <w:rPr>
          <w:ins w:id="1047" w:author="Wang,Haoran //Leibniz-IPHT" w:date="2022-05-24T14:06:00Z"/>
          <w:rFonts w:ascii="Roboto Condensed" w:eastAsiaTheme="minorEastAsia" w:hAnsi="Roboto Condensed"/>
          <w:b/>
          <w:bCs/>
          <w:sz w:val="22"/>
          <w:szCs w:val="22"/>
          <w:lang w:eastAsia="zh-CN"/>
          <w:rPrChange w:id="1048" w:author="Benedict Diederich" w:date="2022-05-25T17:33:00Z">
            <w:rPr>
              <w:ins w:id="1049" w:author="Wang,Haoran //Leibniz-IPHT" w:date="2022-05-24T14:06:00Z"/>
              <w:b/>
              <w:bCs/>
              <w:sz w:val="22"/>
              <w:szCs w:val="22"/>
            </w:rPr>
          </w:rPrChange>
        </w:rPr>
        <w:pPrChange w:id="1050" w:author="Benedict Diederich" w:date="2022-05-25T17:33:00Z">
          <w:pPr/>
        </w:pPrChange>
      </w:pPr>
    </w:p>
    <w:p w14:paraId="1FE9BAEA" w14:textId="292A6F42" w:rsidR="00D85946" w:rsidRPr="006F5CB9" w:rsidRDefault="00D85946" w:rsidP="006F5CB9">
      <w:pPr>
        <w:jc w:val="both"/>
        <w:rPr>
          <w:rFonts w:ascii="Roboto Condensed" w:hAnsi="Roboto Condensed"/>
          <w:b/>
          <w:bCs/>
          <w:sz w:val="22"/>
          <w:szCs w:val="22"/>
          <w:rPrChange w:id="1051" w:author="Benedict Diederich" w:date="2022-05-25T17:33:00Z">
            <w:rPr>
              <w:b/>
              <w:bCs/>
              <w:sz w:val="22"/>
              <w:szCs w:val="22"/>
            </w:rPr>
          </w:rPrChange>
        </w:rPr>
        <w:pPrChange w:id="1052" w:author="Benedict Diederich" w:date="2022-05-25T17:33:00Z">
          <w:pPr/>
        </w:pPrChange>
      </w:pPr>
      <w:proofErr w:type="gramStart"/>
      <w:r w:rsidRPr="006F5CB9">
        <w:rPr>
          <w:rFonts w:ascii="Roboto Condensed" w:hAnsi="Roboto Condensed"/>
          <w:b/>
          <w:bCs/>
          <w:sz w:val="22"/>
          <w:szCs w:val="22"/>
          <w:rPrChange w:id="1053" w:author="Benedict Diederich" w:date="2022-05-25T17:33:00Z">
            <w:rPr>
              <w:b/>
              <w:bCs/>
              <w:sz w:val="22"/>
              <w:szCs w:val="22"/>
            </w:rPr>
          </w:rPrChange>
        </w:rPr>
        <w:t>4.1.  Entwicklung</w:t>
      </w:r>
      <w:proofErr w:type="gramEnd"/>
      <w:r w:rsidRPr="006F5CB9">
        <w:rPr>
          <w:rFonts w:ascii="Roboto Condensed" w:hAnsi="Roboto Condensed"/>
          <w:b/>
          <w:bCs/>
          <w:sz w:val="22"/>
          <w:szCs w:val="22"/>
          <w:rPrChange w:id="1054" w:author="Benedict Diederich" w:date="2022-05-25T17:33:00Z">
            <w:rPr>
              <w:b/>
              <w:bCs/>
              <w:sz w:val="22"/>
              <w:szCs w:val="22"/>
            </w:rPr>
          </w:rPrChange>
        </w:rPr>
        <w:t xml:space="preserve"> einer geeigneten GPU basierten Rekonstruktionssoftware</w:t>
      </w:r>
    </w:p>
    <w:p w14:paraId="287EB57F" w14:textId="77777777" w:rsidR="00D92EA0" w:rsidRPr="006F5CB9" w:rsidRDefault="00D92EA0" w:rsidP="006F5CB9">
      <w:pPr>
        <w:jc w:val="both"/>
        <w:rPr>
          <w:ins w:id="1055" w:author="Benedict Diederich" w:date="2022-05-25T14:44:00Z"/>
          <w:rFonts w:ascii="Roboto Condensed" w:hAnsi="Roboto Condensed"/>
          <w:sz w:val="22"/>
          <w:szCs w:val="22"/>
          <w:rPrChange w:id="1056" w:author="Benedict Diederich" w:date="2022-05-25T17:33:00Z">
            <w:rPr>
              <w:ins w:id="1057" w:author="Benedict Diederich" w:date="2022-05-25T14:44:00Z"/>
              <w:sz w:val="22"/>
              <w:szCs w:val="22"/>
            </w:rPr>
          </w:rPrChange>
        </w:rPr>
        <w:pPrChange w:id="1058" w:author="Benedict Diederich" w:date="2022-05-25T17:33:00Z">
          <w:pPr/>
        </w:pPrChange>
      </w:pPr>
    </w:p>
    <w:p w14:paraId="15323B87" w14:textId="70DE0A94" w:rsidR="00D92EA0" w:rsidRPr="006F5CB9" w:rsidRDefault="00D92EA0" w:rsidP="006F5CB9">
      <w:pPr>
        <w:jc w:val="both"/>
        <w:rPr>
          <w:ins w:id="1059" w:author="Benedict Diederich" w:date="2022-05-25T14:47:00Z"/>
          <w:rFonts w:ascii="Roboto Condensed" w:hAnsi="Roboto Condensed"/>
          <w:sz w:val="22"/>
          <w:szCs w:val="22"/>
          <w:rPrChange w:id="1060" w:author="Benedict Diederich" w:date="2022-05-25T17:33:00Z">
            <w:rPr>
              <w:ins w:id="1061" w:author="Benedict Diederich" w:date="2022-05-25T14:47:00Z"/>
              <w:sz w:val="22"/>
              <w:szCs w:val="22"/>
            </w:rPr>
          </w:rPrChange>
        </w:rPr>
        <w:pPrChange w:id="1062" w:author="Benedict Diederich" w:date="2022-05-25T17:33:00Z">
          <w:pPr/>
        </w:pPrChange>
      </w:pPr>
      <w:ins w:id="1063" w:author="Benedict Diederich" w:date="2022-05-25T14:44:00Z">
        <w:r w:rsidRPr="006F5CB9">
          <w:rPr>
            <w:rFonts w:ascii="Roboto Condensed" w:hAnsi="Roboto Condensed"/>
            <w:sz w:val="22"/>
            <w:szCs w:val="22"/>
            <w:rPrChange w:id="1064" w:author="Benedict Diederich" w:date="2022-05-25T17:33:00Z">
              <w:rPr>
                <w:sz w:val="22"/>
                <w:szCs w:val="22"/>
              </w:rPr>
            </w:rPrChange>
          </w:rPr>
          <w:t xml:space="preserve">Für die Rekonstruktion der Daten wurde eine neue Python basierte Benutzeroberfläche zur </w:t>
        </w:r>
      </w:ins>
      <w:ins w:id="1065" w:author="Benedict Diederich" w:date="2022-05-25T16:22:00Z">
        <w:r w:rsidR="00C569F7" w:rsidRPr="006F5CB9">
          <w:rPr>
            <w:rFonts w:ascii="Roboto Condensed" w:hAnsi="Roboto Condensed"/>
            <w:sz w:val="22"/>
            <w:szCs w:val="22"/>
            <w:rPrChange w:id="1066" w:author="Benedict Diederich" w:date="2022-05-25T17:33:00Z">
              <w:rPr>
                <w:sz w:val="22"/>
                <w:szCs w:val="22"/>
              </w:rPr>
            </w:rPrChange>
          </w:rPr>
          <w:t>Synchronisation</w:t>
        </w:r>
      </w:ins>
      <w:ins w:id="1067" w:author="Benedict Diederich" w:date="2022-05-25T14:44:00Z">
        <w:r w:rsidRPr="006F5CB9">
          <w:rPr>
            <w:rFonts w:ascii="Roboto Condensed" w:hAnsi="Roboto Condensed"/>
            <w:sz w:val="22"/>
            <w:szCs w:val="22"/>
            <w:rPrChange w:id="1068" w:author="Benedict Diederich" w:date="2022-05-25T17:33:00Z">
              <w:rPr>
                <w:sz w:val="22"/>
                <w:szCs w:val="22"/>
              </w:rPr>
            </w:rPrChange>
          </w:rPr>
          <w:t xml:space="preserve"> der Geräte (SLM, Kamera), sowie zur Rekonstruktion der Daten von quelloffenen Repositorien (</w:t>
        </w:r>
        <w:proofErr w:type="spellStart"/>
        <w:r w:rsidRPr="006F5CB9">
          <w:rPr>
            <w:rFonts w:ascii="Roboto Condensed" w:hAnsi="Roboto Condensed"/>
            <w:sz w:val="22"/>
            <w:szCs w:val="22"/>
            <w:rPrChange w:id="1069" w:author="Benedict Diederich" w:date="2022-05-25T17:33:00Z">
              <w:rPr>
                <w:sz w:val="22"/>
                <w:szCs w:val="22"/>
              </w:rPr>
            </w:rPrChange>
          </w:rPr>
          <w:t>Github</w:t>
        </w:r>
        <w:proofErr w:type="spellEnd"/>
        <w:r w:rsidRPr="006F5CB9">
          <w:rPr>
            <w:rFonts w:ascii="Roboto Condensed" w:hAnsi="Roboto Condensed"/>
            <w:sz w:val="22"/>
            <w:szCs w:val="22"/>
            <w:rPrChange w:id="1070" w:author="Benedict Diederich" w:date="2022-05-25T17:33:00Z">
              <w:rPr>
                <w:sz w:val="22"/>
                <w:szCs w:val="22"/>
              </w:rPr>
            </w:rPrChange>
          </w:rPr>
          <w:t xml:space="preserve">) übernommen und für den Zweck des SIMMO Projekts </w:t>
        </w:r>
      </w:ins>
      <w:ins w:id="1071" w:author="Benedict Diederich" w:date="2022-05-25T16:22:00Z">
        <w:r w:rsidR="00C569F7" w:rsidRPr="006F5CB9">
          <w:rPr>
            <w:rFonts w:ascii="Roboto Condensed" w:hAnsi="Roboto Condensed"/>
            <w:sz w:val="22"/>
            <w:szCs w:val="22"/>
            <w:rPrChange w:id="1072" w:author="Benedict Diederich" w:date="2022-05-25T17:33:00Z">
              <w:rPr>
                <w:sz w:val="22"/>
                <w:szCs w:val="22"/>
              </w:rPr>
            </w:rPrChange>
          </w:rPr>
          <w:t>weiterentwickelt</w:t>
        </w:r>
      </w:ins>
      <w:ins w:id="1073" w:author="Benedict Diederich" w:date="2022-05-25T14:44:00Z">
        <w:r w:rsidRPr="006F5CB9">
          <w:rPr>
            <w:rFonts w:ascii="Roboto Condensed" w:hAnsi="Roboto Condensed"/>
            <w:sz w:val="22"/>
            <w:szCs w:val="22"/>
            <w:rPrChange w:id="1074" w:author="Benedict Diederich" w:date="2022-05-25T17:33:00Z">
              <w:rPr>
                <w:sz w:val="22"/>
                <w:szCs w:val="22"/>
              </w:rPr>
            </w:rPrChange>
          </w:rPr>
          <w:t xml:space="preserve">. Die Software </w:t>
        </w:r>
      </w:ins>
      <w:ins w:id="1075" w:author="Benedict Diederich" w:date="2022-05-25T16:22:00Z">
        <w:r w:rsidR="00C569F7" w:rsidRPr="006F5CB9">
          <w:rPr>
            <w:rFonts w:ascii="Roboto Condensed" w:hAnsi="Roboto Condensed"/>
            <w:sz w:val="22"/>
            <w:szCs w:val="22"/>
            <w:rPrChange w:id="1076" w:author="Benedict Diederich" w:date="2022-05-25T17:33:00Z">
              <w:rPr>
                <w:sz w:val="22"/>
                <w:szCs w:val="22"/>
              </w:rPr>
            </w:rPrChange>
          </w:rPr>
          <w:t>„</w:t>
        </w:r>
      </w:ins>
      <w:proofErr w:type="spellStart"/>
      <w:ins w:id="1077" w:author="Benedict Diederich" w:date="2022-05-25T14:44:00Z">
        <w:r w:rsidRPr="006F5CB9">
          <w:rPr>
            <w:rFonts w:ascii="Roboto Condensed" w:hAnsi="Roboto Condensed"/>
            <w:sz w:val="22"/>
            <w:szCs w:val="22"/>
            <w:rPrChange w:id="1078" w:author="Benedict Diederich" w:date="2022-05-25T17:33:00Z">
              <w:rPr>
                <w:sz w:val="22"/>
                <w:szCs w:val="22"/>
              </w:rPr>
            </w:rPrChange>
          </w:rPr>
          <w:t>ImSwitch</w:t>
        </w:r>
      </w:ins>
      <w:proofErr w:type="spellEnd"/>
      <w:ins w:id="1079" w:author="Benedict Diederich" w:date="2022-05-25T16:22:00Z">
        <w:r w:rsidR="00C569F7" w:rsidRPr="006F5CB9">
          <w:rPr>
            <w:rFonts w:ascii="Roboto Condensed" w:hAnsi="Roboto Condensed"/>
            <w:sz w:val="22"/>
            <w:szCs w:val="22"/>
            <w:rPrChange w:id="1080" w:author="Benedict Diederich" w:date="2022-05-25T17:33:00Z">
              <w:rPr>
                <w:sz w:val="22"/>
                <w:szCs w:val="22"/>
              </w:rPr>
            </w:rPrChange>
          </w:rPr>
          <w:t>“</w:t>
        </w:r>
      </w:ins>
      <w:ins w:id="1081" w:author="Benedict Diederich" w:date="2022-05-25T14:44:00Z">
        <w:r w:rsidRPr="006F5CB9">
          <w:rPr>
            <w:rFonts w:ascii="Roboto Condensed" w:hAnsi="Roboto Condensed"/>
            <w:sz w:val="22"/>
            <w:szCs w:val="22"/>
            <w:rPrChange w:id="1082" w:author="Benedict Diederich" w:date="2022-05-25T17:33:00Z">
              <w:rPr>
                <w:sz w:val="22"/>
                <w:szCs w:val="22"/>
              </w:rPr>
            </w:rPrChange>
          </w:rPr>
          <w:t xml:space="preserve"> vereinigt eine robuste </w:t>
        </w:r>
        <w:proofErr w:type="spellStart"/>
        <w:r w:rsidRPr="006F5CB9">
          <w:rPr>
            <w:rFonts w:ascii="Roboto Condensed" w:hAnsi="Roboto Condensed"/>
            <w:sz w:val="22"/>
            <w:szCs w:val="22"/>
            <w:rPrChange w:id="1083" w:author="Benedict Diederich" w:date="2022-05-25T17:33:00Z">
              <w:rPr>
                <w:sz w:val="22"/>
                <w:szCs w:val="22"/>
              </w:rPr>
            </w:rPrChange>
          </w:rPr>
          <w:t>Softwareumgebgung</w:t>
        </w:r>
        <w:proofErr w:type="spellEnd"/>
        <w:r w:rsidRPr="006F5CB9">
          <w:rPr>
            <w:rFonts w:ascii="Roboto Condensed" w:hAnsi="Roboto Condensed"/>
            <w:sz w:val="22"/>
            <w:szCs w:val="22"/>
            <w:rPrChange w:id="1084" w:author="Benedict Diederich" w:date="2022-05-25T17:33:00Z">
              <w:rPr>
                <w:sz w:val="22"/>
                <w:szCs w:val="22"/>
              </w:rPr>
            </w:rPrChange>
          </w:rPr>
          <w:t xml:space="preserve"> mit der Möglichkeit die mit dem Mikroskop </w:t>
        </w:r>
        <w:r w:rsidRPr="006F5CB9">
          <w:rPr>
            <w:rFonts w:ascii="Roboto Condensed" w:hAnsi="Roboto Condensed"/>
            <w:sz w:val="22"/>
            <w:szCs w:val="22"/>
            <w:rPrChange w:id="1085" w:author="Benedict Diederich" w:date="2022-05-25T17:33:00Z">
              <w:rPr>
                <w:sz w:val="22"/>
                <w:szCs w:val="22"/>
              </w:rPr>
            </w:rPrChange>
          </w:rPr>
          <w:t>aufgenommenen</w:t>
        </w:r>
        <w:r w:rsidRPr="006F5CB9">
          <w:rPr>
            <w:rFonts w:ascii="Roboto Condensed" w:hAnsi="Roboto Condensed"/>
            <w:sz w:val="22"/>
            <w:szCs w:val="22"/>
            <w:rPrChange w:id="1086" w:author="Benedict Diederich" w:date="2022-05-25T17:33:00Z">
              <w:rPr>
                <w:sz w:val="22"/>
                <w:szCs w:val="22"/>
              </w:rPr>
            </w:rPrChange>
          </w:rPr>
          <w:t xml:space="preserve"> Daten mithilfe der GPU zu rekonstruieren. </w:t>
        </w:r>
      </w:ins>
      <w:ins w:id="1087" w:author="Benedict Diederich" w:date="2022-05-25T16:22:00Z">
        <w:r w:rsidR="00C569F7" w:rsidRPr="006F5CB9">
          <w:rPr>
            <w:rFonts w:ascii="Roboto Condensed" w:hAnsi="Roboto Condensed"/>
            <w:sz w:val="22"/>
            <w:szCs w:val="22"/>
            <w:rPrChange w:id="1088" w:author="Benedict Diederich" w:date="2022-05-25T17:33:00Z">
              <w:rPr>
                <w:sz w:val="22"/>
                <w:szCs w:val="22"/>
              </w:rPr>
            </w:rPrChange>
          </w:rPr>
          <w:t>Gegenüber der initial anged</w:t>
        </w:r>
        <w:r w:rsidR="00C569F7" w:rsidRPr="006F5CB9">
          <w:rPr>
            <w:rFonts w:ascii="Roboto Condensed" w:hAnsi="Roboto Condensed"/>
            <w:sz w:val="22"/>
            <w:szCs w:val="22"/>
            <w:rPrChange w:id="1089" w:author="Benedict Diederich" w:date="2022-05-25T17:33:00Z">
              <w:rPr>
                <w:sz w:val="22"/>
                <w:szCs w:val="22"/>
                <w:lang w:val="en-US"/>
              </w:rPr>
            </w:rPrChange>
          </w:rPr>
          <w:t>achten Software “</w:t>
        </w:r>
        <w:proofErr w:type="spellStart"/>
        <w:r w:rsidR="00C569F7" w:rsidRPr="006F5CB9">
          <w:rPr>
            <w:rFonts w:ascii="Roboto Condensed" w:hAnsi="Roboto Condensed"/>
            <w:sz w:val="22"/>
            <w:szCs w:val="22"/>
            <w:rPrChange w:id="1090" w:author="Benedict Diederich" w:date="2022-05-25T17:33:00Z">
              <w:rPr>
                <w:sz w:val="22"/>
                <w:szCs w:val="22"/>
                <w:lang w:val="en-US"/>
              </w:rPr>
            </w:rPrChange>
          </w:rPr>
          <w:t>Fiji</w:t>
        </w:r>
        <w:proofErr w:type="spellEnd"/>
        <w:r w:rsidR="00C569F7" w:rsidRPr="006F5CB9">
          <w:rPr>
            <w:rFonts w:ascii="Roboto Condensed" w:hAnsi="Roboto Condensed"/>
            <w:sz w:val="22"/>
            <w:szCs w:val="22"/>
            <w:rPrChange w:id="1091" w:author="Benedict Diederich" w:date="2022-05-25T17:33:00Z">
              <w:rPr>
                <w:sz w:val="22"/>
                <w:szCs w:val="22"/>
                <w:lang w:val="en-US"/>
              </w:rPr>
            </w:rPrChange>
          </w:rPr>
          <w:t>” bzw.</w:t>
        </w:r>
      </w:ins>
      <w:ins w:id="1092" w:author="Benedict Diederich" w:date="2022-05-25T16:23:00Z">
        <w:r w:rsidR="00C569F7" w:rsidRPr="006F5CB9">
          <w:rPr>
            <w:rFonts w:ascii="Roboto Condensed" w:hAnsi="Roboto Condensed"/>
            <w:sz w:val="22"/>
            <w:szCs w:val="22"/>
            <w:rPrChange w:id="1093" w:author="Benedict Diederich" w:date="2022-05-25T17:33:00Z">
              <w:rPr>
                <w:sz w:val="22"/>
                <w:szCs w:val="22"/>
                <w:lang w:val="en-US"/>
              </w:rPr>
            </w:rPrChange>
          </w:rPr>
          <w:t xml:space="preserve"> "</w:t>
        </w:r>
        <w:proofErr w:type="spellStart"/>
        <w:r w:rsidR="00C569F7" w:rsidRPr="006F5CB9">
          <w:rPr>
            <w:rFonts w:ascii="Roboto Condensed" w:hAnsi="Roboto Condensed"/>
            <w:sz w:val="22"/>
            <w:szCs w:val="22"/>
            <w:rPrChange w:id="1094" w:author="Benedict Diederich" w:date="2022-05-25T17:33:00Z">
              <w:rPr>
                <w:sz w:val="22"/>
                <w:szCs w:val="22"/>
                <w:lang w:val="en-US"/>
              </w:rPr>
            </w:rPrChange>
          </w:rPr>
          <w:t>FastSIM</w:t>
        </w:r>
        <w:proofErr w:type="spellEnd"/>
        <w:r w:rsidR="00C569F7" w:rsidRPr="006F5CB9">
          <w:rPr>
            <w:rFonts w:ascii="Roboto Condensed" w:hAnsi="Roboto Condensed"/>
            <w:sz w:val="22"/>
            <w:szCs w:val="22"/>
            <w:rPrChange w:id="1095" w:author="Benedict Diederich" w:date="2022-05-25T17:33:00Z">
              <w:rPr>
                <w:sz w:val="22"/>
                <w:szCs w:val="22"/>
                <w:lang w:val="en-US"/>
              </w:rPr>
            </w:rPrChange>
          </w:rPr>
          <w:t xml:space="preserve">” </w:t>
        </w:r>
        <w:r w:rsidR="00C569F7" w:rsidRPr="006F5CB9">
          <w:rPr>
            <w:rFonts w:ascii="Roboto Condensed" w:hAnsi="Roboto Condensed"/>
            <w:sz w:val="22"/>
            <w:szCs w:val="22"/>
            <w:rPrChange w:id="1096" w:author="Benedict Diederich" w:date="2022-05-25T17:33:00Z">
              <w:rPr>
                <w:sz w:val="22"/>
                <w:szCs w:val="22"/>
              </w:rPr>
            </w:rPrChange>
          </w:rPr>
          <w:t>konnte</w:t>
        </w:r>
        <w:r w:rsidR="00C569F7" w:rsidRPr="006F5CB9">
          <w:rPr>
            <w:rFonts w:ascii="Roboto Condensed" w:hAnsi="Roboto Condensed"/>
            <w:sz w:val="22"/>
            <w:szCs w:val="22"/>
            <w:rPrChange w:id="1097" w:author="Benedict Diederich" w:date="2022-05-25T17:33:00Z">
              <w:rPr>
                <w:sz w:val="22"/>
                <w:szCs w:val="22"/>
                <w:lang w:val="en-US"/>
              </w:rPr>
            </w:rPrChange>
          </w:rPr>
          <w:t xml:space="preserve"> die Python-basierte </w:t>
        </w:r>
        <w:r w:rsidR="00C569F7" w:rsidRPr="006F5CB9">
          <w:rPr>
            <w:rFonts w:ascii="Roboto Condensed" w:hAnsi="Roboto Condensed"/>
            <w:sz w:val="22"/>
            <w:szCs w:val="22"/>
            <w:rPrChange w:id="1098" w:author="Benedict Diederich" w:date="2022-05-25T17:33:00Z">
              <w:rPr>
                <w:sz w:val="22"/>
                <w:szCs w:val="22"/>
              </w:rPr>
            </w:rPrChange>
          </w:rPr>
          <w:t xml:space="preserve">Software </w:t>
        </w:r>
        <w:proofErr w:type="spellStart"/>
        <w:r w:rsidR="00C569F7" w:rsidRPr="006F5CB9">
          <w:rPr>
            <w:rFonts w:ascii="Roboto Condensed" w:hAnsi="Roboto Condensed"/>
            <w:sz w:val="22"/>
            <w:szCs w:val="22"/>
            <w:rPrChange w:id="1099" w:author="Benedict Diederich" w:date="2022-05-25T17:33:00Z">
              <w:rPr>
                <w:sz w:val="22"/>
                <w:szCs w:val="22"/>
              </w:rPr>
            </w:rPrChange>
          </w:rPr>
          <w:t>eigentändig</w:t>
        </w:r>
        <w:proofErr w:type="spellEnd"/>
        <w:r w:rsidR="00C569F7" w:rsidRPr="006F5CB9">
          <w:rPr>
            <w:rFonts w:ascii="Roboto Condensed" w:hAnsi="Roboto Condensed"/>
            <w:sz w:val="22"/>
            <w:szCs w:val="22"/>
            <w:rPrChange w:id="1100" w:author="Benedict Diederich" w:date="2022-05-25T17:33:00Z">
              <w:rPr>
                <w:sz w:val="22"/>
                <w:szCs w:val="22"/>
              </w:rPr>
            </w:rPrChange>
          </w:rPr>
          <w:t xml:space="preserve"> an den SIMMO Aufbau angepasst werden, da die Programmiersprache besser beherrscht wurde. Quell</w:t>
        </w:r>
      </w:ins>
      <w:ins w:id="1101" w:author="Benedict Diederich" w:date="2022-05-25T16:24:00Z">
        <w:r w:rsidR="00C569F7" w:rsidRPr="006F5CB9">
          <w:rPr>
            <w:rFonts w:ascii="Roboto Condensed" w:hAnsi="Roboto Condensed"/>
            <w:sz w:val="22"/>
            <w:szCs w:val="22"/>
            <w:rPrChange w:id="1102" w:author="Benedict Diederich" w:date="2022-05-25T17:33:00Z">
              <w:rPr>
                <w:sz w:val="22"/>
                <w:szCs w:val="22"/>
              </w:rPr>
            </w:rPrChange>
          </w:rPr>
          <w:t>offene Bibliotheken wie „</w:t>
        </w:r>
        <w:proofErr w:type="spellStart"/>
        <w:r w:rsidR="00C569F7" w:rsidRPr="006F5CB9">
          <w:rPr>
            <w:rFonts w:ascii="Roboto Condensed" w:hAnsi="Roboto Condensed"/>
            <w:sz w:val="22"/>
            <w:szCs w:val="22"/>
            <w:rPrChange w:id="1103" w:author="Benedict Diederich" w:date="2022-05-25T17:33:00Z">
              <w:rPr>
                <w:sz w:val="22"/>
                <w:szCs w:val="22"/>
              </w:rPr>
            </w:rPrChange>
          </w:rPr>
          <w:t>Cupy</w:t>
        </w:r>
        <w:proofErr w:type="spellEnd"/>
        <w:r w:rsidR="00C569F7" w:rsidRPr="006F5CB9">
          <w:rPr>
            <w:rFonts w:ascii="Roboto Condensed" w:hAnsi="Roboto Condensed"/>
            <w:sz w:val="22"/>
            <w:szCs w:val="22"/>
            <w:rPrChange w:id="1104" w:author="Benedict Diederich" w:date="2022-05-25T17:33:00Z">
              <w:rPr>
                <w:sz w:val="22"/>
                <w:szCs w:val="22"/>
              </w:rPr>
            </w:rPrChange>
          </w:rPr>
          <w:t xml:space="preserve">“ </w:t>
        </w:r>
        <w:proofErr w:type="spellStart"/>
        <w:r w:rsidR="00C569F7" w:rsidRPr="006F5CB9">
          <w:rPr>
            <w:rFonts w:ascii="Roboto Condensed" w:hAnsi="Roboto Condensed"/>
            <w:sz w:val="22"/>
            <w:szCs w:val="22"/>
            <w:rPrChange w:id="1105" w:author="Benedict Diederich" w:date="2022-05-25T17:33:00Z">
              <w:rPr>
                <w:sz w:val="22"/>
                <w:szCs w:val="22"/>
              </w:rPr>
            </w:rPrChange>
          </w:rPr>
          <w:t>under</w:t>
        </w:r>
        <w:proofErr w:type="spellEnd"/>
        <w:r w:rsidR="00C569F7" w:rsidRPr="006F5CB9">
          <w:rPr>
            <w:rFonts w:ascii="Roboto Condensed" w:hAnsi="Roboto Condensed"/>
            <w:sz w:val="22"/>
            <w:szCs w:val="22"/>
            <w:rPrChange w:id="1106" w:author="Benedict Diederich" w:date="2022-05-25T17:33:00Z">
              <w:rPr>
                <w:sz w:val="22"/>
                <w:szCs w:val="22"/>
              </w:rPr>
            </w:rPrChange>
          </w:rPr>
          <w:t xml:space="preserve"> „</w:t>
        </w:r>
        <w:proofErr w:type="spellStart"/>
        <w:r w:rsidR="00C569F7" w:rsidRPr="006F5CB9">
          <w:rPr>
            <w:rFonts w:ascii="Roboto Condensed" w:hAnsi="Roboto Condensed"/>
            <w:sz w:val="22"/>
            <w:szCs w:val="22"/>
            <w:rPrChange w:id="1107" w:author="Benedict Diederich" w:date="2022-05-25T17:33:00Z">
              <w:rPr>
                <w:sz w:val="22"/>
                <w:szCs w:val="22"/>
              </w:rPr>
            </w:rPrChange>
          </w:rPr>
          <w:t>PyTorch</w:t>
        </w:r>
        <w:proofErr w:type="spellEnd"/>
        <w:r w:rsidR="00C569F7" w:rsidRPr="006F5CB9">
          <w:rPr>
            <w:rFonts w:ascii="Roboto Condensed" w:hAnsi="Roboto Condensed"/>
            <w:sz w:val="22"/>
            <w:szCs w:val="22"/>
            <w:rPrChange w:id="1108" w:author="Benedict Diederich" w:date="2022-05-25T17:33:00Z">
              <w:rPr>
                <w:sz w:val="22"/>
                <w:szCs w:val="22"/>
              </w:rPr>
            </w:rPrChange>
          </w:rPr>
          <w:t xml:space="preserve">“ die eine schnelle Prozessierung der Daten auf </w:t>
        </w:r>
      </w:ins>
      <w:ins w:id="1109" w:author="Benedict Diederich" w:date="2022-05-25T16:25:00Z">
        <w:r w:rsidR="00C569F7" w:rsidRPr="006F5CB9">
          <w:rPr>
            <w:rFonts w:ascii="Roboto Condensed" w:hAnsi="Roboto Condensed"/>
            <w:sz w:val="22"/>
            <w:szCs w:val="22"/>
            <w:rPrChange w:id="1110" w:author="Benedict Diederich" w:date="2022-05-25T17:33:00Z">
              <w:rPr>
                <w:sz w:val="22"/>
                <w:szCs w:val="22"/>
              </w:rPr>
            </w:rPrChange>
          </w:rPr>
          <w:t xml:space="preserve">der GPU ermöglichen wurden im </w:t>
        </w:r>
      </w:ins>
      <w:ins w:id="1111" w:author="Benedict Diederich" w:date="2022-05-25T16:24:00Z">
        <w:r w:rsidR="00C569F7" w:rsidRPr="006F5CB9">
          <w:rPr>
            <w:rFonts w:ascii="Roboto Condensed" w:hAnsi="Roboto Condensed"/>
            <w:sz w:val="22"/>
            <w:szCs w:val="22"/>
            <w:rPrChange w:id="1112" w:author="Benedict Diederich" w:date="2022-05-25T17:33:00Z">
              <w:rPr>
                <w:sz w:val="22"/>
                <w:szCs w:val="22"/>
              </w:rPr>
            </w:rPrChange>
          </w:rPr>
          <w:t xml:space="preserve">Zusammenhang mit dem „SIM </w:t>
        </w:r>
        <w:proofErr w:type="spellStart"/>
        <w:r w:rsidR="00C569F7" w:rsidRPr="006F5CB9">
          <w:rPr>
            <w:rFonts w:ascii="Roboto Condensed" w:hAnsi="Roboto Condensed"/>
            <w:sz w:val="22"/>
            <w:szCs w:val="22"/>
            <w:rPrChange w:id="1113" w:author="Benedict Diederich" w:date="2022-05-25T17:33:00Z">
              <w:rPr>
                <w:sz w:val="22"/>
                <w:szCs w:val="22"/>
              </w:rPr>
            </w:rPrChange>
          </w:rPr>
          <w:t>Processor</w:t>
        </w:r>
        <w:proofErr w:type="spellEnd"/>
        <w:r w:rsidR="00C569F7" w:rsidRPr="006F5CB9">
          <w:rPr>
            <w:rFonts w:ascii="Roboto Condensed" w:hAnsi="Roboto Condensed"/>
            <w:sz w:val="22"/>
            <w:szCs w:val="22"/>
            <w:rPrChange w:id="1114" w:author="Benedict Diederich" w:date="2022-05-25T17:33:00Z">
              <w:rPr>
                <w:sz w:val="22"/>
                <w:szCs w:val="22"/>
              </w:rPr>
            </w:rPrChange>
          </w:rPr>
          <w:t xml:space="preserve">“ für </w:t>
        </w:r>
        <w:proofErr w:type="spellStart"/>
        <w:r w:rsidR="00C569F7" w:rsidRPr="006F5CB9">
          <w:rPr>
            <w:rFonts w:ascii="Roboto Condensed" w:hAnsi="Roboto Condensed"/>
            <w:sz w:val="22"/>
            <w:szCs w:val="22"/>
            <w:rPrChange w:id="1115" w:author="Benedict Diederich" w:date="2022-05-25T17:33:00Z">
              <w:rPr>
                <w:sz w:val="22"/>
                <w:szCs w:val="22"/>
              </w:rPr>
            </w:rPrChange>
          </w:rPr>
          <w:t>Napari</w:t>
        </w:r>
        <w:proofErr w:type="spellEnd"/>
        <w:r w:rsidR="00C569F7" w:rsidRPr="006F5CB9">
          <w:rPr>
            <w:rFonts w:ascii="Roboto Condensed" w:hAnsi="Roboto Condensed"/>
            <w:sz w:val="22"/>
            <w:szCs w:val="22"/>
            <w:rPrChange w:id="1116" w:author="Benedict Diederich" w:date="2022-05-25T17:33:00Z">
              <w:rPr>
                <w:sz w:val="22"/>
                <w:szCs w:val="22"/>
              </w:rPr>
            </w:rPrChange>
          </w:rPr>
          <w:t xml:space="preserve"> in die Benutzeroberfläche integriert</w:t>
        </w:r>
      </w:ins>
      <w:ins w:id="1117" w:author="Benedict Diederich" w:date="2022-05-25T16:25:00Z">
        <w:r w:rsidR="00C569F7" w:rsidRPr="006F5CB9">
          <w:rPr>
            <w:rFonts w:ascii="Roboto Condensed" w:hAnsi="Roboto Condensed"/>
            <w:sz w:val="22"/>
            <w:szCs w:val="22"/>
            <w:rPrChange w:id="1118" w:author="Benedict Diederich" w:date="2022-05-25T17:33:00Z">
              <w:rPr>
                <w:sz w:val="22"/>
                <w:szCs w:val="22"/>
              </w:rPr>
            </w:rPrChange>
          </w:rPr>
          <w:t xml:space="preserve">. Eine Kalibrierung der Daten hinsichtlich des Beleuchtungsmusters wurde </w:t>
        </w:r>
      </w:ins>
      <w:ins w:id="1119" w:author="Benedict Diederich" w:date="2022-05-25T16:28:00Z">
        <w:r w:rsidR="008A2A49" w:rsidRPr="006F5CB9">
          <w:rPr>
            <w:rFonts w:ascii="Roboto Condensed" w:hAnsi="Roboto Condensed"/>
            <w:sz w:val="22"/>
            <w:szCs w:val="22"/>
            <w:rPrChange w:id="1120" w:author="Benedict Diederich" w:date="2022-05-25T17:33:00Z">
              <w:rPr>
                <w:sz w:val="22"/>
                <w:szCs w:val="22"/>
              </w:rPr>
            </w:rPrChange>
          </w:rPr>
          <w:t>ebenfalls</w:t>
        </w:r>
      </w:ins>
      <w:ins w:id="1121" w:author="Benedict Diederich" w:date="2022-05-25T16:26:00Z">
        <w:r w:rsidR="00C569F7" w:rsidRPr="006F5CB9">
          <w:rPr>
            <w:rFonts w:ascii="Roboto Condensed" w:hAnsi="Roboto Condensed"/>
            <w:sz w:val="22"/>
            <w:szCs w:val="22"/>
            <w:rPrChange w:id="1122" w:author="Benedict Diederich" w:date="2022-05-25T17:33:00Z">
              <w:rPr>
                <w:sz w:val="22"/>
                <w:szCs w:val="22"/>
              </w:rPr>
            </w:rPrChange>
          </w:rPr>
          <w:t xml:space="preserve"> automatisch seitens der Software übernommen, sodass das System einfacher von der</w:t>
        </w:r>
      </w:ins>
      <w:ins w:id="1123" w:author="Benedict Diederich" w:date="2022-05-25T16:27:00Z">
        <w:r w:rsidR="008A2A49" w:rsidRPr="006F5CB9">
          <w:rPr>
            <w:rFonts w:ascii="Roboto Condensed" w:hAnsi="Roboto Condensed"/>
            <w:sz w:val="22"/>
            <w:szCs w:val="22"/>
            <w:rPrChange w:id="1124" w:author="Benedict Diederich" w:date="2022-05-25T17:33:00Z">
              <w:rPr>
                <w:sz w:val="22"/>
                <w:szCs w:val="22"/>
              </w:rPr>
            </w:rPrChange>
          </w:rPr>
          <w:t>/dem Nutzer/in bedient werden kann. Die Software befindet sich noch in der Entwicklungsphase und soll innerhalb des Jahres 2022 in Form einer wissenschaftlichen P</w:t>
        </w:r>
      </w:ins>
      <w:ins w:id="1125" w:author="Benedict Diederich" w:date="2022-05-25T16:28:00Z">
        <w:r w:rsidR="008A2A49" w:rsidRPr="006F5CB9">
          <w:rPr>
            <w:rFonts w:ascii="Roboto Condensed" w:hAnsi="Roboto Condensed"/>
            <w:sz w:val="22"/>
            <w:szCs w:val="22"/>
            <w:rPrChange w:id="1126" w:author="Benedict Diederich" w:date="2022-05-25T17:33:00Z">
              <w:rPr>
                <w:sz w:val="22"/>
                <w:szCs w:val="22"/>
              </w:rPr>
            </w:rPrChange>
          </w:rPr>
          <w:t xml:space="preserve">ublikation der </w:t>
        </w:r>
        <w:r w:rsidR="008A2A49" w:rsidRPr="006F5CB9">
          <w:rPr>
            <w:rFonts w:ascii="Roboto Condensed" w:hAnsi="Roboto Condensed"/>
            <w:sz w:val="22"/>
            <w:szCs w:val="22"/>
            <w:rPrChange w:id="1127" w:author="Benedict Diederich" w:date="2022-05-25T17:33:00Z">
              <w:rPr>
                <w:sz w:val="22"/>
                <w:szCs w:val="22"/>
              </w:rPr>
            </w:rPrChange>
          </w:rPr>
          <w:lastRenderedPageBreak/>
          <w:t xml:space="preserve">wissenschaftlichen Gemeinschaft zur Verfügung gestellt werden. Das schließt die Real-time Prozessierung der Daten und eine einfache Installation mit ein. </w:t>
        </w:r>
      </w:ins>
    </w:p>
    <w:p w14:paraId="2926FC38" w14:textId="77777777" w:rsidR="00D92EA0" w:rsidRPr="006F5CB9" w:rsidRDefault="00D92EA0" w:rsidP="006F5CB9">
      <w:pPr>
        <w:jc w:val="both"/>
        <w:rPr>
          <w:ins w:id="1128" w:author="Benedict Diederich" w:date="2022-05-25T14:44:00Z"/>
          <w:rFonts w:ascii="Roboto Condensed" w:hAnsi="Roboto Condensed"/>
          <w:sz w:val="22"/>
          <w:szCs w:val="22"/>
          <w:rPrChange w:id="1129" w:author="Benedict Diederich" w:date="2022-05-25T17:33:00Z">
            <w:rPr>
              <w:ins w:id="1130" w:author="Benedict Diederich" w:date="2022-05-25T14:44:00Z"/>
              <w:sz w:val="22"/>
              <w:szCs w:val="22"/>
            </w:rPr>
          </w:rPrChange>
        </w:rPr>
        <w:pPrChange w:id="1131" w:author="Benedict Diederich" w:date="2022-05-25T17:33:00Z">
          <w:pPr/>
        </w:pPrChange>
      </w:pPr>
    </w:p>
    <w:p w14:paraId="64B45FC6" w14:textId="31A42BF5" w:rsidR="00D85946" w:rsidRPr="006F5CB9" w:rsidDel="00D92EA0" w:rsidRDefault="00D85946" w:rsidP="006F5CB9">
      <w:pPr>
        <w:jc w:val="both"/>
        <w:rPr>
          <w:del w:id="1132" w:author="Benedict Diederich" w:date="2022-05-25T14:44:00Z"/>
          <w:rFonts w:ascii="Roboto Condensed" w:hAnsi="Roboto Condensed"/>
          <w:sz w:val="22"/>
          <w:szCs w:val="22"/>
          <w:rPrChange w:id="1133" w:author="Benedict Diederich" w:date="2022-05-25T17:33:00Z">
            <w:rPr>
              <w:del w:id="1134" w:author="Benedict Diederich" w:date="2022-05-25T14:44:00Z"/>
              <w:sz w:val="22"/>
              <w:szCs w:val="22"/>
            </w:rPr>
          </w:rPrChange>
        </w:rPr>
        <w:pPrChange w:id="1135" w:author="Benedict Diederich" w:date="2022-05-25T17:33:00Z">
          <w:pPr/>
        </w:pPrChange>
      </w:pPr>
      <w:del w:id="1136" w:author="Benedict Diederich" w:date="2022-05-25T14:44:00Z">
        <w:r w:rsidRPr="006F5CB9" w:rsidDel="00D92EA0">
          <w:rPr>
            <w:rFonts w:ascii="Roboto Condensed" w:hAnsi="Roboto Condensed"/>
            <w:sz w:val="22"/>
            <w:szCs w:val="22"/>
            <w:rPrChange w:id="1137" w:author="Benedict Diederich" w:date="2022-05-25T17:33:00Z">
              <w:rPr>
                <w:sz w:val="22"/>
                <w:szCs w:val="22"/>
              </w:rPr>
            </w:rPrChange>
          </w:rPr>
          <w:delText>Es ist geplant fairSIM zu nutzen. Diese Software wurde bereits getestet. Ein Rechner mit entsprechender GPU wurde angeschafft. Die "Offline"-FairSIM Integration funktioniert. Die "Online"-Integration von FairSIM steht noch aus, da die PCO Kamera noch nicht im High-End System integriert wurde.</w:delText>
        </w:r>
      </w:del>
    </w:p>
    <w:p w14:paraId="0384E870" w14:textId="0237116D" w:rsidR="00897620" w:rsidRPr="006F5CB9" w:rsidDel="00D92EA0" w:rsidRDefault="00897620" w:rsidP="006F5CB9">
      <w:pPr>
        <w:jc w:val="both"/>
        <w:rPr>
          <w:del w:id="1138" w:author="Benedict Diederich" w:date="2022-05-25T14:44:00Z"/>
          <w:rFonts w:ascii="Roboto Condensed" w:hAnsi="Roboto Condensed"/>
          <w:sz w:val="22"/>
          <w:szCs w:val="22"/>
          <w:rPrChange w:id="1139" w:author="Benedict Diederich" w:date="2022-05-25T17:33:00Z">
            <w:rPr>
              <w:del w:id="1140" w:author="Benedict Diederich" w:date="2022-05-25T14:44:00Z"/>
              <w:sz w:val="22"/>
              <w:szCs w:val="22"/>
            </w:rPr>
          </w:rPrChange>
        </w:rPr>
        <w:pPrChange w:id="1141" w:author="Benedict Diederich" w:date="2022-05-25T17:33:00Z">
          <w:pPr/>
        </w:pPrChange>
      </w:pPr>
    </w:p>
    <w:p w14:paraId="3624C42F" w14:textId="3B87223E" w:rsidR="00897620" w:rsidRPr="006F5CB9" w:rsidRDefault="00897620" w:rsidP="006F5CB9">
      <w:pPr>
        <w:jc w:val="both"/>
        <w:rPr>
          <w:rFonts w:ascii="Roboto Condensed" w:hAnsi="Roboto Condensed"/>
          <w:sz w:val="22"/>
          <w:szCs w:val="22"/>
          <w:rPrChange w:id="1142" w:author="Benedict Diederich" w:date="2022-05-25T17:33:00Z">
            <w:rPr>
              <w:sz w:val="22"/>
              <w:szCs w:val="22"/>
            </w:rPr>
          </w:rPrChange>
        </w:rPr>
        <w:pPrChange w:id="1143" w:author="Benedict Diederich" w:date="2022-05-25T17:33:00Z">
          <w:pPr/>
        </w:pPrChange>
      </w:pPr>
      <w:r w:rsidRPr="006F5CB9">
        <w:rPr>
          <w:rFonts w:ascii="Roboto Condensed" w:hAnsi="Roboto Condensed"/>
          <w:noProof/>
          <w:sz w:val="22"/>
          <w:szCs w:val="22"/>
          <w:rPrChange w:id="1144" w:author="Benedict Diederich" w:date="2022-05-25T17:33:00Z">
            <w:rPr>
              <w:noProof/>
              <w:sz w:val="22"/>
              <w:szCs w:val="22"/>
            </w:rPr>
          </w:rPrChange>
        </w:rPr>
        <w:drawing>
          <wp:inline distT="0" distB="0" distL="0" distR="0" wp14:anchorId="4A397A8A" wp14:editId="04A32BBD">
            <wp:extent cx="5756910" cy="3611245"/>
            <wp:effectExtent l="0" t="0" r="0" b="0"/>
            <wp:docPr id="1" name="Grafik 1" descr="Ein Bild, das Text, Monitor,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Monitor, Elektronik, Screenshot enthält.&#10;&#10;Automatisch generierte Beschreibu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6910" cy="3611245"/>
                    </a:xfrm>
                    <a:prstGeom prst="rect">
                      <a:avLst/>
                    </a:prstGeom>
                  </pic:spPr>
                </pic:pic>
              </a:graphicData>
            </a:graphic>
          </wp:inline>
        </w:drawing>
      </w:r>
    </w:p>
    <w:p w14:paraId="76CB14AE" w14:textId="630A991B" w:rsidR="00D85946" w:rsidRPr="006F5CB9" w:rsidRDefault="00D85946" w:rsidP="006F5CB9">
      <w:pPr>
        <w:ind w:left="567" w:right="567"/>
        <w:jc w:val="both"/>
        <w:rPr>
          <w:rFonts w:ascii="Roboto Condensed" w:hAnsi="Roboto Condensed"/>
          <w:sz w:val="22"/>
          <w:szCs w:val="22"/>
          <w:rPrChange w:id="1145" w:author="Benedict Diederich" w:date="2022-05-25T17:33:00Z">
            <w:rPr>
              <w:sz w:val="22"/>
              <w:szCs w:val="22"/>
            </w:rPr>
          </w:rPrChange>
        </w:rPr>
        <w:pPrChange w:id="1146" w:author="Benedict Diederich" w:date="2022-05-25T17:33:00Z">
          <w:pPr/>
        </w:pPrChange>
      </w:pPr>
      <w:r w:rsidRPr="006F5CB9">
        <w:rPr>
          <w:rFonts w:ascii="Roboto Condensed" w:hAnsi="Roboto Condensed"/>
          <w:sz w:val="22"/>
          <w:szCs w:val="22"/>
          <w:rPrChange w:id="1147" w:author="Benedict Diederich" w:date="2022-05-25T17:33:00Z">
            <w:rPr>
              <w:sz w:val="22"/>
              <w:szCs w:val="22"/>
            </w:rPr>
          </w:rPrChange>
        </w:rPr>
        <w:t xml:space="preserve"> </w:t>
      </w:r>
      <w:ins w:id="1148" w:author="Wang,Haoran //Leibniz-IPHT" w:date="2022-05-24T16:38:00Z">
        <w:r w:rsidR="00421E8B" w:rsidRPr="006F5CB9">
          <w:rPr>
            <w:rFonts w:ascii="Roboto Condensed" w:hAnsi="Roboto Condensed"/>
            <w:sz w:val="22"/>
            <w:szCs w:val="22"/>
            <w:rPrChange w:id="1149" w:author="Benedict Diederich" w:date="2022-05-25T17:33:00Z">
              <w:rPr>
                <w:sz w:val="22"/>
                <w:szCs w:val="22"/>
              </w:rPr>
            </w:rPrChange>
          </w:rPr>
          <w:t>Abbildung 8.</w:t>
        </w:r>
      </w:ins>
      <w:ins w:id="1150" w:author="Wang,Haoran //Leibniz-IPHT" w:date="2022-05-24T16:44:00Z">
        <w:r w:rsidR="00421E8B" w:rsidRPr="006F5CB9">
          <w:rPr>
            <w:rFonts w:ascii="Roboto Condensed" w:hAnsi="Roboto Condensed"/>
            <w:sz w:val="22"/>
            <w:szCs w:val="22"/>
            <w:rPrChange w:id="1151" w:author="Benedict Diederich" w:date="2022-05-25T17:33:00Z">
              <w:rPr>
                <w:sz w:val="22"/>
                <w:szCs w:val="22"/>
              </w:rPr>
            </w:rPrChange>
          </w:rPr>
          <w:t xml:space="preserve"> </w:t>
        </w:r>
      </w:ins>
      <w:ins w:id="1152" w:author="Wang,Haoran //Leibniz-IPHT" w:date="2022-05-24T16:47:00Z">
        <w:r w:rsidR="00421E8B" w:rsidRPr="006F5CB9">
          <w:rPr>
            <w:rFonts w:ascii="Roboto Condensed" w:hAnsi="Roboto Condensed"/>
            <w:sz w:val="22"/>
            <w:szCs w:val="22"/>
            <w:rPrChange w:id="1153" w:author="Benedict Diederich" w:date="2022-05-25T17:33:00Z">
              <w:rPr>
                <w:sz w:val="22"/>
                <w:szCs w:val="22"/>
              </w:rPr>
            </w:rPrChange>
          </w:rPr>
          <w:t>Benutzers</w:t>
        </w:r>
      </w:ins>
      <w:ins w:id="1154" w:author="Wang,Haoran //Leibniz-IPHT" w:date="2022-05-24T16:46:00Z">
        <w:r w:rsidR="00421E8B" w:rsidRPr="006F5CB9">
          <w:rPr>
            <w:rFonts w:ascii="Roboto Condensed" w:hAnsi="Roboto Condensed"/>
            <w:sz w:val="22"/>
            <w:szCs w:val="22"/>
            <w:rPrChange w:id="1155" w:author="Benedict Diederich" w:date="2022-05-25T17:33:00Z">
              <w:rPr>
                <w:sz w:val="22"/>
                <w:szCs w:val="22"/>
              </w:rPr>
            </w:rPrChange>
          </w:rPr>
          <w:t>chnittstelle des</w:t>
        </w:r>
      </w:ins>
      <w:ins w:id="1156" w:author="Wang,Haoran //Leibniz-IPHT" w:date="2022-05-24T16:47:00Z">
        <w:r w:rsidR="00421E8B" w:rsidRPr="006F5CB9">
          <w:rPr>
            <w:rFonts w:ascii="Roboto Condensed" w:hAnsi="Roboto Condensed"/>
            <w:sz w:val="22"/>
            <w:szCs w:val="22"/>
            <w:rPrChange w:id="1157" w:author="Benedict Diederich" w:date="2022-05-25T17:33:00Z">
              <w:rPr>
                <w:sz w:val="22"/>
                <w:szCs w:val="22"/>
              </w:rPr>
            </w:rPrChange>
          </w:rPr>
          <w:t xml:space="preserve"> quelloffenen Software </w:t>
        </w:r>
        <w:proofErr w:type="spellStart"/>
        <w:r w:rsidR="00421E8B" w:rsidRPr="006F5CB9">
          <w:rPr>
            <w:rFonts w:ascii="Roboto Condensed" w:hAnsi="Roboto Condensed"/>
            <w:sz w:val="22"/>
            <w:szCs w:val="22"/>
            <w:rPrChange w:id="1158" w:author="Benedict Diederich" w:date="2022-05-25T17:33:00Z">
              <w:rPr>
                <w:sz w:val="22"/>
                <w:szCs w:val="22"/>
              </w:rPr>
            </w:rPrChange>
          </w:rPr>
          <w:t>ImSwitch</w:t>
        </w:r>
        <w:proofErr w:type="spellEnd"/>
        <w:r w:rsidR="00421E8B" w:rsidRPr="006F5CB9">
          <w:rPr>
            <w:rFonts w:ascii="Roboto Condensed" w:hAnsi="Roboto Condensed"/>
            <w:sz w:val="22"/>
            <w:szCs w:val="22"/>
            <w:rPrChange w:id="1159" w:author="Benedict Diederich" w:date="2022-05-25T17:33:00Z">
              <w:rPr>
                <w:sz w:val="22"/>
                <w:szCs w:val="22"/>
              </w:rPr>
            </w:rPrChange>
          </w:rPr>
          <w:t>.</w:t>
        </w:r>
      </w:ins>
    </w:p>
    <w:p w14:paraId="2EFCFD30" w14:textId="77777777" w:rsidR="00D92EA0" w:rsidRPr="006F5CB9" w:rsidRDefault="00D92EA0" w:rsidP="006F5CB9">
      <w:pPr>
        <w:jc w:val="both"/>
        <w:rPr>
          <w:ins w:id="1160" w:author="Benedict Diederich" w:date="2022-05-25T14:45:00Z"/>
          <w:rFonts w:ascii="Roboto Condensed" w:hAnsi="Roboto Condensed"/>
          <w:b/>
          <w:bCs/>
          <w:sz w:val="22"/>
          <w:szCs w:val="22"/>
          <w:rPrChange w:id="1161" w:author="Benedict Diederich" w:date="2022-05-25T17:33:00Z">
            <w:rPr>
              <w:ins w:id="1162" w:author="Benedict Diederich" w:date="2022-05-25T14:45:00Z"/>
              <w:b/>
              <w:bCs/>
              <w:sz w:val="22"/>
              <w:szCs w:val="22"/>
            </w:rPr>
          </w:rPrChange>
        </w:rPr>
        <w:pPrChange w:id="1163" w:author="Benedict Diederich" w:date="2022-05-25T17:33:00Z">
          <w:pPr/>
        </w:pPrChange>
      </w:pPr>
    </w:p>
    <w:p w14:paraId="67E54AAC" w14:textId="1317CFDD" w:rsidR="00D85946" w:rsidRPr="006F5CB9" w:rsidRDefault="00D85946" w:rsidP="006F5CB9">
      <w:pPr>
        <w:jc w:val="both"/>
        <w:rPr>
          <w:ins w:id="1164" w:author="Benedict Diederich" w:date="2022-05-25T16:29:00Z"/>
          <w:rFonts w:ascii="Roboto Condensed" w:hAnsi="Roboto Condensed"/>
          <w:b/>
          <w:bCs/>
          <w:sz w:val="22"/>
          <w:szCs w:val="22"/>
          <w:rPrChange w:id="1165" w:author="Benedict Diederich" w:date="2022-05-25T17:33:00Z">
            <w:rPr>
              <w:ins w:id="1166" w:author="Benedict Diederich" w:date="2022-05-25T16:29:00Z"/>
              <w:b/>
              <w:bCs/>
              <w:sz w:val="22"/>
              <w:szCs w:val="22"/>
            </w:rPr>
          </w:rPrChange>
        </w:rPr>
        <w:pPrChange w:id="1167" w:author="Benedict Diederich" w:date="2022-05-25T17:33:00Z">
          <w:pPr/>
        </w:pPrChange>
      </w:pPr>
      <w:r w:rsidRPr="006F5CB9">
        <w:rPr>
          <w:rFonts w:ascii="Roboto Condensed" w:hAnsi="Roboto Condensed"/>
          <w:b/>
          <w:bCs/>
          <w:sz w:val="22"/>
          <w:szCs w:val="22"/>
          <w:rPrChange w:id="1168" w:author="Benedict Diederich" w:date="2022-05-25T17:33:00Z">
            <w:rPr>
              <w:b/>
              <w:bCs/>
              <w:sz w:val="22"/>
              <w:szCs w:val="22"/>
            </w:rPr>
          </w:rPrChange>
        </w:rPr>
        <w:t>4.2. Steuerung des SIM-Moduls über Open-Source GUI</w:t>
      </w:r>
      <w:del w:id="1169" w:author="Benedict Diederich" w:date="2022-05-25T16:29:00Z">
        <w:r w:rsidRPr="006F5CB9" w:rsidDel="008A2A49">
          <w:rPr>
            <w:rFonts w:ascii="Roboto Condensed" w:hAnsi="Roboto Condensed"/>
            <w:b/>
            <w:bCs/>
            <w:sz w:val="22"/>
            <w:szCs w:val="22"/>
            <w:rPrChange w:id="1170" w:author="Benedict Diederich" w:date="2022-05-25T17:33:00Z">
              <w:rPr>
                <w:b/>
                <w:bCs/>
                <w:sz w:val="22"/>
                <w:szCs w:val="22"/>
              </w:rPr>
            </w:rPrChange>
          </w:rPr>
          <w:delText xml:space="preserve"> (Micro-Manager)</w:delText>
        </w:r>
      </w:del>
    </w:p>
    <w:p w14:paraId="138DFF85" w14:textId="20AD755A" w:rsidR="008A2A49" w:rsidRPr="006F5CB9" w:rsidRDefault="008A2A49" w:rsidP="006F5CB9">
      <w:pPr>
        <w:jc w:val="both"/>
        <w:rPr>
          <w:ins w:id="1171" w:author="Benedict Diederich" w:date="2022-05-25T16:29:00Z"/>
          <w:rFonts w:ascii="Roboto Condensed" w:hAnsi="Roboto Condensed"/>
          <w:b/>
          <w:bCs/>
          <w:sz w:val="22"/>
          <w:szCs w:val="22"/>
          <w:rPrChange w:id="1172" w:author="Benedict Diederich" w:date="2022-05-25T17:33:00Z">
            <w:rPr>
              <w:ins w:id="1173" w:author="Benedict Diederich" w:date="2022-05-25T16:29:00Z"/>
              <w:b/>
              <w:bCs/>
              <w:sz w:val="22"/>
              <w:szCs w:val="22"/>
            </w:rPr>
          </w:rPrChange>
        </w:rPr>
        <w:pPrChange w:id="1174" w:author="Benedict Diederich" w:date="2022-05-25T17:33:00Z">
          <w:pPr/>
        </w:pPrChange>
      </w:pPr>
    </w:p>
    <w:p w14:paraId="397BAFF9" w14:textId="1B27238D" w:rsidR="008A2A49" w:rsidRPr="006F5CB9" w:rsidDel="008A2A49" w:rsidRDefault="008A2A49" w:rsidP="006F5CB9">
      <w:pPr>
        <w:jc w:val="both"/>
        <w:rPr>
          <w:del w:id="1175" w:author="Benedict Diederich" w:date="2022-05-25T16:29:00Z"/>
          <w:rFonts w:ascii="Roboto Condensed" w:hAnsi="Roboto Condensed"/>
          <w:b/>
          <w:bCs/>
          <w:sz w:val="22"/>
          <w:szCs w:val="22"/>
          <w:rPrChange w:id="1176" w:author="Benedict Diederich" w:date="2022-05-25T17:33:00Z">
            <w:rPr>
              <w:del w:id="1177" w:author="Benedict Diederich" w:date="2022-05-25T16:29:00Z"/>
              <w:b/>
              <w:bCs/>
              <w:sz w:val="22"/>
              <w:szCs w:val="22"/>
            </w:rPr>
          </w:rPrChange>
        </w:rPr>
        <w:pPrChange w:id="1178" w:author="Benedict Diederich" w:date="2022-05-25T17:33:00Z">
          <w:pPr/>
        </w:pPrChange>
      </w:pPr>
    </w:p>
    <w:p w14:paraId="0166116F" w14:textId="77777777" w:rsidR="008A2A49" w:rsidRPr="006F5CB9" w:rsidRDefault="008A2A49" w:rsidP="006F5CB9">
      <w:pPr>
        <w:jc w:val="both"/>
        <w:rPr>
          <w:ins w:id="1179" w:author="Benedict Diederich" w:date="2022-05-25T16:29:00Z"/>
          <w:rFonts w:ascii="Roboto Condensed" w:hAnsi="Roboto Condensed"/>
          <w:sz w:val="22"/>
          <w:szCs w:val="22"/>
          <w:rPrChange w:id="1180" w:author="Benedict Diederich" w:date="2022-05-25T17:33:00Z">
            <w:rPr>
              <w:ins w:id="1181" w:author="Benedict Diederich" w:date="2022-05-25T16:29:00Z"/>
              <w:sz w:val="22"/>
              <w:szCs w:val="22"/>
            </w:rPr>
          </w:rPrChange>
        </w:rPr>
        <w:pPrChange w:id="1182" w:author="Benedict Diederich" w:date="2022-05-25T17:33:00Z">
          <w:pPr/>
        </w:pPrChange>
      </w:pPr>
    </w:p>
    <w:p w14:paraId="626EA53D" w14:textId="23EE35AC" w:rsidR="00D85946" w:rsidRPr="006F5CB9" w:rsidDel="00105C74" w:rsidRDefault="008A2A49" w:rsidP="006F5CB9">
      <w:pPr>
        <w:jc w:val="both"/>
        <w:rPr>
          <w:del w:id="1183" w:author="Benedict Diederich" w:date="2022-05-25T17:26:00Z"/>
          <w:rFonts w:ascii="Roboto Condensed" w:hAnsi="Roboto Condensed"/>
          <w:sz w:val="22"/>
          <w:szCs w:val="22"/>
          <w:rPrChange w:id="1184" w:author="Benedict Diederich" w:date="2022-05-25T17:33:00Z">
            <w:rPr>
              <w:del w:id="1185" w:author="Benedict Diederich" w:date="2022-05-25T17:26:00Z"/>
              <w:sz w:val="22"/>
              <w:szCs w:val="22"/>
            </w:rPr>
          </w:rPrChange>
        </w:rPr>
        <w:pPrChange w:id="1186" w:author="Benedict Diederich" w:date="2022-05-25T17:33:00Z">
          <w:pPr/>
        </w:pPrChange>
      </w:pPr>
      <w:ins w:id="1187" w:author="Benedict Diederich" w:date="2022-05-25T16:29:00Z">
        <w:r w:rsidRPr="006F5CB9">
          <w:rPr>
            <w:rFonts w:ascii="Roboto Condensed" w:hAnsi="Roboto Condensed"/>
            <w:sz w:val="22"/>
            <w:szCs w:val="22"/>
            <w:rPrChange w:id="1188" w:author="Benedict Diederich" w:date="2022-05-25T17:33:00Z">
              <w:rPr>
                <w:sz w:val="22"/>
                <w:szCs w:val="22"/>
              </w:rPr>
            </w:rPrChange>
          </w:rPr>
          <w:t>Durch die Integration des SIMMO Moduls in die Software „</w:t>
        </w:r>
        <w:proofErr w:type="spellStart"/>
        <w:r w:rsidRPr="006F5CB9">
          <w:rPr>
            <w:rFonts w:ascii="Roboto Condensed" w:hAnsi="Roboto Condensed"/>
            <w:sz w:val="22"/>
            <w:szCs w:val="22"/>
            <w:rPrChange w:id="1189" w:author="Benedict Diederich" w:date="2022-05-25T17:33:00Z">
              <w:rPr>
                <w:sz w:val="22"/>
                <w:szCs w:val="22"/>
              </w:rPr>
            </w:rPrChange>
          </w:rPr>
          <w:t>ImSwitch</w:t>
        </w:r>
        <w:proofErr w:type="spellEnd"/>
        <w:r w:rsidRPr="006F5CB9">
          <w:rPr>
            <w:rFonts w:ascii="Roboto Condensed" w:hAnsi="Roboto Condensed"/>
            <w:sz w:val="22"/>
            <w:szCs w:val="22"/>
            <w:rPrChange w:id="1190" w:author="Benedict Diederich" w:date="2022-05-25T17:33:00Z">
              <w:rPr>
                <w:sz w:val="22"/>
                <w:szCs w:val="22"/>
              </w:rPr>
            </w:rPrChange>
          </w:rPr>
          <w:t xml:space="preserve">“ </w:t>
        </w:r>
      </w:ins>
      <w:ins w:id="1191" w:author="Benedict Diederich" w:date="2022-05-25T16:30:00Z">
        <w:r w:rsidRPr="006F5CB9">
          <w:rPr>
            <w:rFonts w:ascii="Roboto Condensed" w:hAnsi="Roboto Condensed"/>
            <w:sz w:val="22"/>
            <w:szCs w:val="22"/>
            <w:rPrChange w:id="1192" w:author="Benedict Diederich" w:date="2022-05-25T17:33:00Z">
              <w:rPr>
                <w:sz w:val="22"/>
                <w:szCs w:val="22"/>
              </w:rPr>
            </w:rPrChange>
          </w:rPr>
          <w:t xml:space="preserve">wurde ebenfalls eine Synchronisation zwischen Bildaufnahme und Hardwareansteuerung erzielt. Die </w:t>
        </w:r>
        <w:proofErr w:type="gramStart"/>
        <w:r w:rsidRPr="006F5CB9">
          <w:rPr>
            <w:rFonts w:ascii="Roboto Condensed" w:hAnsi="Roboto Condensed"/>
            <w:sz w:val="22"/>
            <w:szCs w:val="22"/>
            <w:rPrChange w:id="1193" w:author="Benedict Diederich" w:date="2022-05-25T17:33:00Z">
              <w:rPr>
                <w:sz w:val="22"/>
                <w:szCs w:val="22"/>
              </w:rPr>
            </w:rPrChange>
          </w:rPr>
          <w:t>SIM Muster</w:t>
        </w:r>
      </w:ins>
      <w:proofErr w:type="gramEnd"/>
      <w:ins w:id="1194" w:author="Benedict Diederich" w:date="2022-05-25T17:21:00Z">
        <w:r w:rsidR="00167DAB" w:rsidRPr="006F5CB9">
          <w:rPr>
            <w:rFonts w:ascii="Roboto Condensed" w:hAnsi="Roboto Condensed"/>
            <w:sz w:val="22"/>
            <w:szCs w:val="22"/>
            <w:rPrChange w:id="1195" w:author="Benedict Diederich" w:date="2022-05-25T17:33:00Z">
              <w:rPr>
                <w:sz w:val="22"/>
                <w:szCs w:val="22"/>
              </w:rPr>
            </w:rPrChange>
          </w:rPr>
          <w:t xml:space="preserve"> (3 Phase, 3 Rotationswinkel)</w:t>
        </w:r>
      </w:ins>
      <w:ins w:id="1196" w:author="Benedict Diederich" w:date="2022-05-25T16:30:00Z">
        <w:r w:rsidRPr="006F5CB9">
          <w:rPr>
            <w:rFonts w:ascii="Roboto Condensed" w:hAnsi="Roboto Condensed"/>
            <w:sz w:val="22"/>
            <w:szCs w:val="22"/>
            <w:rPrChange w:id="1197" w:author="Benedict Diederich" w:date="2022-05-25T17:33:00Z">
              <w:rPr>
                <w:sz w:val="22"/>
                <w:szCs w:val="22"/>
              </w:rPr>
            </w:rPrChange>
          </w:rPr>
          <w:t xml:space="preserve"> werden </w:t>
        </w:r>
      </w:ins>
      <w:ins w:id="1198" w:author="Benedict Diederich" w:date="2022-05-25T17:21:00Z">
        <w:r w:rsidR="00167DAB" w:rsidRPr="006F5CB9">
          <w:rPr>
            <w:rFonts w:ascii="Roboto Condensed" w:hAnsi="Roboto Condensed"/>
            <w:sz w:val="22"/>
            <w:szCs w:val="22"/>
            <w:rPrChange w:id="1199" w:author="Benedict Diederich" w:date="2022-05-25T17:33:00Z">
              <w:rPr>
                <w:sz w:val="22"/>
                <w:szCs w:val="22"/>
              </w:rPr>
            </w:rPrChange>
          </w:rPr>
          <w:t xml:space="preserve">im Vorfeld </w:t>
        </w:r>
      </w:ins>
      <w:ins w:id="1200" w:author="Benedict Diederich" w:date="2022-05-25T16:30:00Z">
        <w:r w:rsidRPr="006F5CB9">
          <w:rPr>
            <w:rFonts w:ascii="Roboto Condensed" w:hAnsi="Roboto Condensed"/>
            <w:sz w:val="22"/>
            <w:szCs w:val="22"/>
            <w:rPrChange w:id="1201" w:author="Benedict Diederich" w:date="2022-05-25T17:33:00Z">
              <w:rPr>
                <w:sz w:val="22"/>
                <w:szCs w:val="22"/>
              </w:rPr>
            </w:rPrChange>
          </w:rPr>
          <w:t xml:space="preserve">berechnet und auf dem </w:t>
        </w:r>
      </w:ins>
      <w:ins w:id="1202" w:author="Benedict Diederich" w:date="2022-05-25T16:31:00Z">
        <w:r w:rsidRPr="006F5CB9">
          <w:rPr>
            <w:rFonts w:ascii="Roboto Condensed" w:hAnsi="Roboto Condensed"/>
            <w:sz w:val="22"/>
            <w:szCs w:val="22"/>
            <w:rPrChange w:id="1203" w:author="Benedict Diederich" w:date="2022-05-25T17:33:00Z">
              <w:rPr>
                <w:sz w:val="22"/>
                <w:szCs w:val="22"/>
              </w:rPr>
            </w:rPrChange>
          </w:rPr>
          <w:t>DMD darg</w:t>
        </w:r>
      </w:ins>
      <w:ins w:id="1204" w:author="Benedict Diederich" w:date="2022-05-25T17:21:00Z">
        <w:r w:rsidR="00167DAB" w:rsidRPr="006F5CB9">
          <w:rPr>
            <w:rFonts w:ascii="Roboto Condensed" w:hAnsi="Roboto Condensed"/>
            <w:sz w:val="22"/>
            <w:szCs w:val="22"/>
            <w:rPrChange w:id="1205" w:author="Benedict Diederich" w:date="2022-05-25T17:33:00Z">
              <w:rPr>
                <w:sz w:val="22"/>
                <w:szCs w:val="22"/>
              </w:rPr>
            </w:rPrChange>
          </w:rPr>
          <w:t>e</w:t>
        </w:r>
      </w:ins>
      <w:ins w:id="1206" w:author="Benedict Diederich" w:date="2022-05-25T16:31:00Z">
        <w:r w:rsidRPr="006F5CB9">
          <w:rPr>
            <w:rFonts w:ascii="Roboto Condensed" w:hAnsi="Roboto Condensed"/>
            <w:sz w:val="22"/>
            <w:szCs w:val="22"/>
            <w:rPrChange w:id="1207" w:author="Benedict Diederich" w:date="2022-05-25T17:33:00Z">
              <w:rPr>
                <w:sz w:val="22"/>
                <w:szCs w:val="22"/>
              </w:rPr>
            </w:rPrChange>
          </w:rPr>
          <w:t>stellt. Zusammen mit de</w:t>
        </w:r>
      </w:ins>
      <w:ins w:id="1208" w:author="Benedict Diederich" w:date="2022-05-25T17:21:00Z">
        <w:r w:rsidR="00167DAB" w:rsidRPr="006F5CB9">
          <w:rPr>
            <w:rFonts w:ascii="Roboto Condensed" w:hAnsi="Roboto Condensed"/>
            <w:sz w:val="22"/>
            <w:szCs w:val="22"/>
            <w:rPrChange w:id="1209" w:author="Benedict Diederich" w:date="2022-05-25T17:33:00Z">
              <w:rPr>
                <w:sz w:val="22"/>
                <w:szCs w:val="22"/>
              </w:rPr>
            </w:rPrChange>
          </w:rPr>
          <w:t>r</w:t>
        </w:r>
      </w:ins>
      <w:ins w:id="1210" w:author="Benedict Diederich" w:date="2022-05-25T16:31:00Z">
        <w:r w:rsidRPr="006F5CB9">
          <w:rPr>
            <w:rFonts w:ascii="Roboto Condensed" w:hAnsi="Roboto Condensed"/>
            <w:sz w:val="22"/>
            <w:szCs w:val="22"/>
            <w:rPrChange w:id="1211" w:author="Benedict Diederich" w:date="2022-05-25T17:33:00Z">
              <w:rPr>
                <w:sz w:val="22"/>
                <w:szCs w:val="22"/>
              </w:rPr>
            </w:rPrChange>
          </w:rPr>
          <w:t xml:space="preserve"> von </w:t>
        </w:r>
      </w:ins>
      <w:ins w:id="1212" w:author="Benedict Diederich" w:date="2022-05-25T17:21:00Z">
        <w:r w:rsidR="00167DAB" w:rsidRPr="006F5CB9">
          <w:rPr>
            <w:rFonts w:ascii="Roboto Condensed" w:hAnsi="Roboto Condensed"/>
            <w:sz w:val="22"/>
            <w:szCs w:val="22"/>
            <w:rPrChange w:id="1213" w:author="Benedict Diederich" w:date="2022-05-25T17:33:00Z">
              <w:rPr>
                <w:sz w:val="22"/>
                <w:szCs w:val="22"/>
              </w:rPr>
            </w:rPrChange>
          </w:rPr>
          <w:t xml:space="preserve">PCO zur Verfügung gestellten Kamerabibliothek wurde ein </w:t>
        </w:r>
        <w:proofErr w:type="spellStart"/>
        <w:r w:rsidR="00167DAB" w:rsidRPr="006F5CB9">
          <w:rPr>
            <w:rFonts w:ascii="Roboto Condensed" w:hAnsi="Roboto Condensed"/>
            <w:sz w:val="22"/>
            <w:szCs w:val="22"/>
            <w:rPrChange w:id="1214" w:author="Benedict Diederich" w:date="2022-05-25T17:33:00Z">
              <w:rPr>
                <w:sz w:val="22"/>
                <w:szCs w:val="22"/>
              </w:rPr>
            </w:rPrChange>
          </w:rPr>
          <w:t>Kameradapter</w:t>
        </w:r>
        <w:proofErr w:type="spellEnd"/>
        <w:r w:rsidR="00167DAB" w:rsidRPr="006F5CB9">
          <w:rPr>
            <w:rFonts w:ascii="Roboto Condensed" w:hAnsi="Roboto Condensed"/>
            <w:sz w:val="22"/>
            <w:szCs w:val="22"/>
            <w:rPrChange w:id="1215" w:author="Benedict Diederich" w:date="2022-05-25T17:33:00Z">
              <w:rPr>
                <w:sz w:val="22"/>
                <w:szCs w:val="22"/>
              </w:rPr>
            </w:rPrChange>
          </w:rPr>
          <w:t xml:space="preserve"> geschrieben der für eine schnelle Bildauslesen sorgt. </w:t>
        </w:r>
      </w:ins>
      <w:ins w:id="1216" w:author="Benedict Diederich" w:date="2022-05-25T17:23:00Z">
        <w:r w:rsidR="00167DAB" w:rsidRPr="006F5CB9">
          <w:rPr>
            <w:rFonts w:ascii="Roboto Condensed" w:hAnsi="Roboto Condensed"/>
            <w:sz w:val="22"/>
            <w:szCs w:val="22"/>
            <w:rPrChange w:id="1217" w:author="Benedict Diederich" w:date="2022-05-25T17:33:00Z">
              <w:rPr>
                <w:sz w:val="22"/>
                <w:szCs w:val="22"/>
              </w:rPr>
            </w:rPrChange>
          </w:rPr>
          <w:t xml:space="preserve">Durch die Einschränkungen seitens der Displayelektronik </w:t>
        </w:r>
        <w:proofErr w:type="gramStart"/>
        <w:r w:rsidR="00167DAB" w:rsidRPr="006F5CB9">
          <w:rPr>
            <w:rFonts w:ascii="Roboto Condensed" w:hAnsi="Roboto Condensed"/>
            <w:sz w:val="22"/>
            <w:szCs w:val="22"/>
            <w:rPrChange w:id="1218" w:author="Benedict Diederich" w:date="2022-05-25T17:33:00Z">
              <w:rPr>
                <w:sz w:val="22"/>
                <w:szCs w:val="22"/>
              </w:rPr>
            </w:rPrChange>
          </w:rPr>
          <w:t>SIM Muster</w:t>
        </w:r>
        <w:proofErr w:type="gramEnd"/>
        <w:r w:rsidR="00167DAB" w:rsidRPr="006F5CB9">
          <w:rPr>
            <w:rFonts w:ascii="Roboto Condensed" w:hAnsi="Roboto Condensed"/>
            <w:sz w:val="22"/>
            <w:szCs w:val="22"/>
            <w:rPrChange w:id="1219" w:author="Benedict Diederich" w:date="2022-05-25T17:33:00Z">
              <w:rPr>
                <w:sz w:val="22"/>
                <w:szCs w:val="22"/>
              </w:rPr>
            </w:rPrChange>
          </w:rPr>
          <w:t xml:space="preserve"> im Speicher vorzuhalten, wurde die maximal zu erreichende Anzeigefrequenz neben der Belichtungszeit, auch durch die </w:t>
        </w:r>
      </w:ins>
      <w:ins w:id="1220" w:author="Benedict Diederich" w:date="2022-05-25T17:24:00Z">
        <w:r w:rsidR="00167DAB" w:rsidRPr="006F5CB9">
          <w:rPr>
            <w:rFonts w:ascii="Roboto Condensed" w:hAnsi="Roboto Condensed"/>
            <w:sz w:val="22"/>
            <w:szCs w:val="22"/>
            <w:rPrChange w:id="1221" w:author="Benedict Diederich" w:date="2022-05-25T17:33:00Z">
              <w:rPr>
                <w:sz w:val="22"/>
                <w:szCs w:val="22"/>
              </w:rPr>
            </w:rPrChange>
          </w:rPr>
          <w:t xml:space="preserve">Framerate des Projektors limitiert. </w:t>
        </w:r>
      </w:ins>
      <w:ins w:id="1222" w:author="Benedict Diederich" w:date="2022-05-25T17:25:00Z">
        <w:r w:rsidR="00167DAB" w:rsidRPr="006F5CB9">
          <w:rPr>
            <w:rFonts w:ascii="Roboto Condensed" w:hAnsi="Roboto Condensed"/>
            <w:sz w:val="22"/>
            <w:szCs w:val="22"/>
            <w:rPrChange w:id="1223" w:author="Benedict Diederich" w:date="2022-05-25T17:33:00Z">
              <w:rPr>
                <w:sz w:val="22"/>
                <w:szCs w:val="22"/>
              </w:rPr>
            </w:rPrChange>
          </w:rPr>
          <w:t xml:space="preserve">Darüber hinaus </w:t>
        </w:r>
        <w:proofErr w:type="spellStart"/>
        <w:r w:rsidR="00167DAB" w:rsidRPr="006F5CB9">
          <w:rPr>
            <w:rFonts w:ascii="Roboto Condensed" w:hAnsi="Roboto Condensed"/>
            <w:sz w:val="22"/>
            <w:szCs w:val="22"/>
            <w:rPrChange w:id="1224" w:author="Benedict Diederich" w:date="2022-05-25T17:33:00Z">
              <w:rPr>
                <w:sz w:val="22"/>
                <w:szCs w:val="22"/>
              </w:rPr>
            </w:rPrChange>
          </w:rPr>
          <w:t>verügt</w:t>
        </w:r>
        <w:proofErr w:type="spellEnd"/>
        <w:r w:rsidR="00167DAB" w:rsidRPr="006F5CB9">
          <w:rPr>
            <w:rFonts w:ascii="Roboto Condensed" w:hAnsi="Roboto Condensed"/>
            <w:sz w:val="22"/>
            <w:szCs w:val="22"/>
            <w:rPrChange w:id="1225" w:author="Benedict Diederich" w:date="2022-05-25T17:33:00Z">
              <w:rPr>
                <w:sz w:val="22"/>
                <w:szCs w:val="22"/>
              </w:rPr>
            </w:rPrChange>
          </w:rPr>
          <w:t xml:space="preserve"> das </w:t>
        </w:r>
        <w:proofErr w:type="spellStart"/>
        <w:r w:rsidR="00167DAB" w:rsidRPr="006F5CB9">
          <w:rPr>
            <w:rFonts w:ascii="Roboto Condensed" w:hAnsi="Roboto Condensed"/>
            <w:sz w:val="22"/>
            <w:szCs w:val="22"/>
            <w:rPrChange w:id="1226" w:author="Benedict Diederich" w:date="2022-05-25T17:33:00Z">
              <w:rPr>
                <w:sz w:val="22"/>
                <w:szCs w:val="22"/>
              </w:rPr>
            </w:rPrChange>
          </w:rPr>
          <w:t>Evaluationboard</w:t>
        </w:r>
        <w:proofErr w:type="spellEnd"/>
        <w:r w:rsidR="00167DAB" w:rsidRPr="006F5CB9">
          <w:rPr>
            <w:rFonts w:ascii="Roboto Condensed" w:hAnsi="Roboto Condensed"/>
            <w:sz w:val="22"/>
            <w:szCs w:val="22"/>
            <w:rPrChange w:id="1227" w:author="Benedict Diederich" w:date="2022-05-25T17:33:00Z">
              <w:rPr>
                <w:sz w:val="22"/>
                <w:szCs w:val="22"/>
              </w:rPr>
            </w:rPrChange>
          </w:rPr>
          <w:t xml:space="preserve"> von Texas Instruments über keinen </w:t>
        </w:r>
        <w:proofErr w:type="spellStart"/>
        <w:r w:rsidR="00167DAB" w:rsidRPr="006F5CB9">
          <w:rPr>
            <w:rFonts w:ascii="Roboto Condensed" w:hAnsi="Roboto Condensed"/>
            <w:sz w:val="22"/>
            <w:szCs w:val="22"/>
            <w:rPrChange w:id="1228" w:author="Benedict Diederich" w:date="2022-05-25T17:33:00Z">
              <w:rPr>
                <w:sz w:val="22"/>
                <w:szCs w:val="22"/>
              </w:rPr>
            </w:rPrChange>
          </w:rPr>
          <w:t>Triggereingang</w:t>
        </w:r>
        <w:proofErr w:type="spellEnd"/>
        <w:r w:rsidR="00167DAB" w:rsidRPr="006F5CB9">
          <w:rPr>
            <w:rFonts w:ascii="Roboto Condensed" w:hAnsi="Roboto Condensed"/>
            <w:sz w:val="22"/>
            <w:szCs w:val="22"/>
            <w:rPrChange w:id="1229" w:author="Benedict Diederich" w:date="2022-05-25T17:33:00Z">
              <w:rPr>
                <w:sz w:val="22"/>
                <w:szCs w:val="22"/>
              </w:rPr>
            </w:rPrChange>
          </w:rPr>
          <w:t>. Um diese Probleme zu beheben wurde</w:t>
        </w:r>
      </w:ins>
      <w:ins w:id="1230" w:author="Benedict Diederich" w:date="2022-05-25T17:24:00Z">
        <w:r w:rsidR="00167DAB" w:rsidRPr="006F5CB9">
          <w:rPr>
            <w:rFonts w:ascii="Roboto Condensed" w:hAnsi="Roboto Condensed"/>
            <w:sz w:val="22"/>
            <w:szCs w:val="22"/>
            <w:rPrChange w:id="1231" w:author="Benedict Diederich" w:date="2022-05-25T17:33:00Z">
              <w:rPr>
                <w:sz w:val="22"/>
                <w:szCs w:val="22"/>
              </w:rPr>
            </w:rPrChange>
          </w:rPr>
          <w:t xml:space="preserve"> </w:t>
        </w:r>
        <w:proofErr w:type="spellStart"/>
        <w:r w:rsidR="00167DAB" w:rsidRPr="006F5CB9">
          <w:rPr>
            <w:rFonts w:ascii="Roboto Condensed" w:hAnsi="Roboto Condensed"/>
            <w:sz w:val="22"/>
            <w:szCs w:val="22"/>
            <w:rPrChange w:id="1232" w:author="Benedict Diederich" w:date="2022-05-25T17:33:00Z">
              <w:rPr>
                <w:sz w:val="22"/>
                <w:szCs w:val="22"/>
              </w:rPr>
            </w:rPrChange>
          </w:rPr>
          <w:t>wurde</w:t>
        </w:r>
        <w:proofErr w:type="spellEnd"/>
        <w:r w:rsidR="00167DAB" w:rsidRPr="006F5CB9">
          <w:rPr>
            <w:rFonts w:ascii="Roboto Condensed" w:hAnsi="Roboto Condensed"/>
            <w:sz w:val="22"/>
            <w:szCs w:val="22"/>
            <w:rPrChange w:id="1233" w:author="Benedict Diederich" w:date="2022-05-25T17:33:00Z">
              <w:rPr>
                <w:sz w:val="22"/>
                <w:szCs w:val="22"/>
              </w:rPr>
            </w:rPrChange>
          </w:rPr>
          <w:t xml:space="preserve"> ein FPGA-basierter (Field </w:t>
        </w:r>
        <w:proofErr w:type="spellStart"/>
        <w:r w:rsidR="00167DAB" w:rsidRPr="006F5CB9">
          <w:rPr>
            <w:rFonts w:ascii="Roboto Condensed" w:hAnsi="Roboto Condensed"/>
            <w:sz w:val="22"/>
            <w:szCs w:val="22"/>
            <w:rPrChange w:id="1234" w:author="Benedict Diederich" w:date="2022-05-25T17:33:00Z">
              <w:rPr>
                <w:sz w:val="22"/>
                <w:szCs w:val="22"/>
              </w:rPr>
            </w:rPrChange>
          </w:rPr>
          <w:t>Programmable</w:t>
        </w:r>
        <w:proofErr w:type="spellEnd"/>
        <w:r w:rsidR="00167DAB" w:rsidRPr="006F5CB9">
          <w:rPr>
            <w:rFonts w:ascii="Roboto Condensed" w:hAnsi="Roboto Condensed"/>
            <w:sz w:val="22"/>
            <w:szCs w:val="22"/>
            <w:rPrChange w:id="1235" w:author="Benedict Diederich" w:date="2022-05-25T17:33:00Z">
              <w:rPr>
                <w:sz w:val="22"/>
                <w:szCs w:val="22"/>
              </w:rPr>
            </w:rPrChange>
          </w:rPr>
          <w:t xml:space="preserve"> Gate Array) Videotreiber</w:t>
        </w:r>
      </w:ins>
      <w:del w:id="1236" w:author="Benedict Diederich" w:date="2022-05-25T16:30:00Z">
        <w:r w:rsidR="00D85946" w:rsidRPr="006F5CB9" w:rsidDel="008A2A49">
          <w:rPr>
            <w:rFonts w:ascii="Roboto Condensed" w:hAnsi="Roboto Condensed"/>
            <w:sz w:val="22"/>
            <w:szCs w:val="22"/>
            <w:rPrChange w:id="1237" w:author="Benedict Diederich" w:date="2022-05-25T17:33:00Z">
              <w:rPr>
                <w:sz w:val="22"/>
                <w:szCs w:val="22"/>
              </w:rPr>
            </w:rPrChange>
          </w:rPr>
          <w:delText>Die Open-Source GUI bzw. die Ansteuerungssoftware ist auf dem quell-offenen Online-Repository [1] zur Verfügung gestellt worden. Langfristig soll die Software in die Software der Firma PCO integriert werden</w:delText>
        </w:r>
      </w:del>
      <w:ins w:id="1238" w:author="Benedict Diederich" w:date="2022-05-25T17:24:00Z">
        <w:r w:rsidR="00167DAB" w:rsidRPr="006F5CB9">
          <w:rPr>
            <w:rFonts w:ascii="Roboto Condensed" w:hAnsi="Roboto Condensed"/>
            <w:sz w:val="22"/>
            <w:szCs w:val="22"/>
            <w:rPrChange w:id="1239" w:author="Benedict Diederich" w:date="2022-05-25T17:33:00Z">
              <w:rPr>
                <w:sz w:val="22"/>
                <w:szCs w:val="22"/>
              </w:rPr>
            </w:rPrChange>
          </w:rPr>
          <w:t xml:space="preserve"> entwickelt, der die Bildausgabe </w:t>
        </w:r>
      </w:ins>
      <w:ins w:id="1240" w:author="Benedict Diederich" w:date="2022-05-25T17:25:00Z">
        <w:r w:rsidR="00167DAB" w:rsidRPr="006F5CB9">
          <w:rPr>
            <w:rFonts w:ascii="Roboto Condensed" w:hAnsi="Roboto Condensed"/>
            <w:sz w:val="22"/>
            <w:szCs w:val="22"/>
            <w:rPrChange w:id="1241" w:author="Benedict Diederich" w:date="2022-05-25T17:33:00Z">
              <w:rPr>
                <w:sz w:val="22"/>
                <w:szCs w:val="22"/>
              </w:rPr>
            </w:rPrChange>
          </w:rPr>
          <w:t xml:space="preserve">der SIM Muster zum </w:t>
        </w:r>
        <w:proofErr w:type="spellStart"/>
        <w:r w:rsidR="00167DAB" w:rsidRPr="006F5CB9">
          <w:rPr>
            <w:rFonts w:ascii="Roboto Condensed" w:hAnsi="Roboto Condensed"/>
            <w:sz w:val="22"/>
            <w:szCs w:val="22"/>
            <w:rPrChange w:id="1242" w:author="Benedict Diederich" w:date="2022-05-25T17:33:00Z">
              <w:rPr>
                <w:sz w:val="22"/>
                <w:szCs w:val="22"/>
              </w:rPr>
            </w:rPrChange>
          </w:rPr>
          <w:t>enen</w:t>
        </w:r>
        <w:proofErr w:type="spellEnd"/>
        <w:r w:rsidR="00167DAB" w:rsidRPr="006F5CB9">
          <w:rPr>
            <w:rFonts w:ascii="Roboto Condensed" w:hAnsi="Roboto Condensed"/>
            <w:sz w:val="22"/>
            <w:szCs w:val="22"/>
            <w:rPrChange w:id="1243" w:author="Benedict Diederich" w:date="2022-05-25T17:33:00Z">
              <w:rPr>
                <w:sz w:val="22"/>
                <w:szCs w:val="22"/>
              </w:rPr>
            </w:rPrChange>
          </w:rPr>
          <w:t xml:space="preserve"> mit der Kamera synchronisiert und zum anderen eine schnellere Framerate erziel</w:t>
        </w:r>
      </w:ins>
      <w:ins w:id="1244" w:author="Benedict Diederich" w:date="2022-05-25T17:26:00Z">
        <w:r w:rsidR="00167DAB" w:rsidRPr="006F5CB9">
          <w:rPr>
            <w:rFonts w:ascii="Roboto Condensed" w:hAnsi="Roboto Condensed"/>
            <w:sz w:val="22"/>
            <w:szCs w:val="22"/>
            <w:rPrChange w:id="1245" w:author="Benedict Diederich" w:date="2022-05-25T17:33:00Z">
              <w:rPr>
                <w:sz w:val="22"/>
                <w:szCs w:val="22"/>
              </w:rPr>
            </w:rPrChange>
          </w:rPr>
          <w:t xml:space="preserve">t. </w:t>
        </w:r>
      </w:ins>
    </w:p>
    <w:p w14:paraId="61B4A025" w14:textId="048DD5A3" w:rsidR="00EA4793" w:rsidRPr="006F5CB9" w:rsidDel="00105C74" w:rsidRDefault="00EA4793" w:rsidP="006F5CB9">
      <w:pPr>
        <w:jc w:val="both"/>
        <w:rPr>
          <w:del w:id="1246" w:author="Benedict Diederich" w:date="2022-05-25T17:26:00Z"/>
          <w:rFonts w:ascii="Roboto Condensed" w:hAnsi="Roboto Condensed"/>
          <w:sz w:val="22"/>
          <w:szCs w:val="22"/>
          <w:rPrChange w:id="1247" w:author="Benedict Diederich" w:date="2022-05-25T17:33:00Z">
            <w:rPr>
              <w:del w:id="1248" w:author="Benedict Diederich" w:date="2022-05-25T17:26:00Z"/>
              <w:sz w:val="22"/>
              <w:szCs w:val="22"/>
            </w:rPr>
          </w:rPrChange>
        </w:rPr>
        <w:pPrChange w:id="1249" w:author="Benedict Diederich" w:date="2022-05-25T17:33:00Z">
          <w:pPr/>
        </w:pPrChange>
      </w:pPr>
    </w:p>
    <w:p w14:paraId="49C5FF8F" w14:textId="31993719" w:rsidR="00D85946" w:rsidRPr="006F5CB9" w:rsidDel="00105C74" w:rsidRDefault="00D85946" w:rsidP="006F5CB9">
      <w:pPr>
        <w:jc w:val="both"/>
        <w:rPr>
          <w:del w:id="1250" w:author="Benedict Diederich" w:date="2022-05-25T17:26:00Z"/>
          <w:rFonts w:ascii="Roboto Condensed" w:hAnsi="Roboto Condensed"/>
          <w:sz w:val="22"/>
          <w:szCs w:val="22"/>
          <w:rPrChange w:id="1251" w:author="Benedict Diederich" w:date="2022-05-25T17:33:00Z">
            <w:rPr>
              <w:del w:id="1252" w:author="Benedict Diederich" w:date="2022-05-25T17:26:00Z"/>
              <w:sz w:val="22"/>
              <w:szCs w:val="22"/>
            </w:rPr>
          </w:rPrChange>
        </w:rPr>
        <w:pPrChange w:id="1253" w:author="Benedict Diederich" w:date="2022-05-25T17:33:00Z">
          <w:pPr/>
        </w:pPrChange>
      </w:pPr>
      <w:del w:id="1254" w:author="Benedict Diederich" w:date="2022-05-25T17:26:00Z">
        <w:r w:rsidRPr="006F5CB9" w:rsidDel="00105C74">
          <w:rPr>
            <w:rFonts w:ascii="Roboto Condensed" w:hAnsi="Roboto Condensed"/>
            <w:sz w:val="22"/>
            <w:szCs w:val="22"/>
            <w:rPrChange w:id="1255" w:author="Benedict Diederich" w:date="2022-05-25T17:33:00Z">
              <w:rPr>
                <w:sz w:val="22"/>
                <w:szCs w:val="22"/>
              </w:rPr>
            </w:rPrChange>
          </w:rPr>
          <w:delText>Zuarbeit für PCO (Projektpartner) Arbeitspakete</w:delText>
        </w:r>
      </w:del>
    </w:p>
    <w:p w14:paraId="4BE9E817" w14:textId="6147BD70" w:rsidR="00D85946" w:rsidRPr="006F5CB9" w:rsidDel="00105C74" w:rsidRDefault="00D85946" w:rsidP="006F5CB9">
      <w:pPr>
        <w:jc w:val="both"/>
        <w:rPr>
          <w:del w:id="1256" w:author="Benedict Diederich" w:date="2022-05-25T17:26:00Z"/>
          <w:rFonts w:ascii="Roboto Condensed" w:hAnsi="Roboto Condensed"/>
          <w:sz w:val="22"/>
          <w:szCs w:val="22"/>
          <w:rPrChange w:id="1257" w:author="Benedict Diederich" w:date="2022-05-25T17:33:00Z">
            <w:rPr>
              <w:del w:id="1258" w:author="Benedict Diederich" w:date="2022-05-25T17:26:00Z"/>
              <w:sz w:val="22"/>
              <w:szCs w:val="22"/>
            </w:rPr>
          </w:rPrChange>
        </w:rPr>
        <w:pPrChange w:id="1259" w:author="Benedict Diederich" w:date="2022-05-25T17:33:00Z">
          <w:pPr/>
        </w:pPrChange>
      </w:pPr>
      <w:del w:id="1260" w:author="Benedict Diederich" w:date="2022-05-25T17:26:00Z">
        <w:r w:rsidRPr="006F5CB9" w:rsidDel="00105C74">
          <w:rPr>
            <w:rFonts w:ascii="Roboto Condensed" w:hAnsi="Roboto Condensed"/>
            <w:sz w:val="22"/>
            <w:szCs w:val="22"/>
            <w:rPrChange w:id="1261" w:author="Benedict Diederich" w:date="2022-05-25T17:33:00Z">
              <w:rPr>
                <w:sz w:val="22"/>
                <w:szCs w:val="22"/>
              </w:rPr>
            </w:rPrChange>
          </w:rPr>
          <w:delText>2. Erstellung eines SIM spezialisierten schnellen, hochauflösenden Kamerasystems auf Basis eines neuartigen „Back-Illuminated“ sCMOS Bildsensors</w:delText>
        </w:r>
      </w:del>
    </w:p>
    <w:p w14:paraId="3914A5F4" w14:textId="77777777" w:rsidR="00105C74" w:rsidRPr="006F5CB9" w:rsidRDefault="00105C74" w:rsidP="006F5CB9">
      <w:pPr>
        <w:jc w:val="both"/>
        <w:rPr>
          <w:ins w:id="1262" w:author="Benedict Diederich" w:date="2022-05-25T17:26:00Z"/>
          <w:rFonts w:ascii="Roboto Condensed" w:hAnsi="Roboto Condensed"/>
          <w:sz w:val="22"/>
          <w:szCs w:val="22"/>
          <w:rPrChange w:id="1263" w:author="Benedict Diederich" w:date="2022-05-25T17:33:00Z">
            <w:rPr>
              <w:ins w:id="1264" w:author="Benedict Diederich" w:date="2022-05-25T17:26:00Z"/>
              <w:sz w:val="22"/>
              <w:szCs w:val="22"/>
            </w:rPr>
          </w:rPrChange>
        </w:rPr>
        <w:pPrChange w:id="1265" w:author="Benedict Diederich" w:date="2022-05-25T17:33:00Z">
          <w:pPr/>
        </w:pPrChange>
      </w:pPr>
    </w:p>
    <w:p w14:paraId="328AB308" w14:textId="77777777" w:rsidR="00105C74" w:rsidRPr="006F5CB9" w:rsidRDefault="00105C74" w:rsidP="006F5CB9">
      <w:pPr>
        <w:jc w:val="both"/>
        <w:rPr>
          <w:ins w:id="1266" w:author="Benedict Diederich" w:date="2022-05-25T17:26:00Z"/>
          <w:rFonts w:ascii="Roboto Condensed" w:hAnsi="Roboto Condensed"/>
          <w:sz w:val="22"/>
          <w:szCs w:val="22"/>
          <w:rPrChange w:id="1267" w:author="Benedict Diederich" w:date="2022-05-25T17:33:00Z">
            <w:rPr>
              <w:ins w:id="1268" w:author="Benedict Diederich" w:date="2022-05-25T17:26:00Z"/>
              <w:sz w:val="22"/>
              <w:szCs w:val="22"/>
            </w:rPr>
          </w:rPrChange>
        </w:rPr>
        <w:pPrChange w:id="1269" w:author="Benedict Diederich" w:date="2022-05-25T17:33:00Z">
          <w:pPr/>
        </w:pPrChange>
      </w:pPr>
    </w:p>
    <w:p w14:paraId="67799DB5" w14:textId="0401B02A" w:rsidR="00D85946" w:rsidRPr="006F5CB9" w:rsidDel="00105C74" w:rsidRDefault="00D85946" w:rsidP="006F5CB9">
      <w:pPr>
        <w:jc w:val="both"/>
        <w:rPr>
          <w:del w:id="1270" w:author="Benedict Diederich" w:date="2022-05-25T17:27:00Z"/>
          <w:rFonts w:ascii="Roboto Condensed" w:hAnsi="Roboto Condensed"/>
          <w:sz w:val="22"/>
          <w:szCs w:val="22"/>
          <w:rPrChange w:id="1271" w:author="Benedict Diederich" w:date="2022-05-25T17:33:00Z">
            <w:rPr>
              <w:del w:id="1272" w:author="Benedict Diederich" w:date="2022-05-25T17:27:00Z"/>
              <w:sz w:val="22"/>
              <w:szCs w:val="22"/>
            </w:rPr>
          </w:rPrChange>
        </w:rPr>
        <w:pPrChange w:id="1273" w:author="Benedict Diederich" w:date="2022-05-25T17:33:00Z">
          <w:pPr/>
        </w:pPrChange>
      </w:pPr>
      <w:r w:rsidRPr="006F5CB9">
        <w:rPr>
          <w:rFonts w:ascii="Roboto Condensed" w:hAnsi="Roboto Condensed"/>
          <w:sz w:val="22"/>
          <w:szCs w:val="22"/>
          <w:rPrChange w:id="1274" w:author="Benedict Diederich" w:date="2022-05-25T17:33:00Z">
            <w:rPr>
              <w:sz w:val="22"/>
              <w:szCs w:val="22"/>
            </w:rPr>
          </w:rPrChange>
        </w:rPr>
        <w:t xml:space="preserve">Durch die Verzögerung der Lieferung </w:t>
      </w:r>
      <w:ins w:id="1275" w:author="Benedict Diederich" w:date="2022-05-25T17:26:00Z">
        <w:r w:rsidR="00105C74" w:rsidRPr="006F5CB9">
          <w:rPr>
            <w:rFonts w:ascii="Roboto Condensed" w:hAnsi="Roboto Condensed"/>
            <w:sz w:val="22"/>
            <w:szCs w:val="22"/>
            <w:rPrChange w:id="1276" w:author="Benedict Diederich" w:date="2022-05-25T17:33:00Z">
              <w:rPr>
                <w:sz w:val="22"/>
                <w:szCs w:val="22"/>
              </w:rPr>
            </w:rPrChange>
          </w:rPr>
          <w:t>der neuartigen Back-</w:t>
        </w:r>
        <w:proofErr w:type="spellStart"/>
        <w:r w:rsidR="00105C74" w:rsidRPr="006F5CB9">
          <w:rPr>
            <w:rFonts w:ascii="Roboto Condensed" w:hAnsi="Roboto Condensed"/>
            <w:sz w:val="22"/>
            <w:szCs w:val="22"/>
            <w:rPrChange w:id="1277" w:author="Benedict Diederich" w:date="2022-05-25T17:33:00Z">
              <w:rPr>
                <w:sz w:val="22"/>
                <w:szCs w:val="22"/>
              </w:rPr>
            </w:rPrChange>
          </w:rPr>
          <w:t>illuminated</w:t>
        </w:r>
        <w:proofErr w:type="spellEnd"/>
        <w:r w:rsidR="00105C74" w:rsidRPr="006F5CB9">
          <w:rPr>
            <w:rFonts w:ascii="Roboto Condensed" w:hAnsi="Roboto Condensed"/>
            <w:sz w:val="22"/>
            <w:szCs w:val="22"/>
            <w:rPrChange w:id="1278" w:author="Benedict Diederich" w:date="2022-05-25T17:33:00Z">
              <w:rPr>
                <w:sz w:val="22"/>
                <w:szCs w:val="22"/>
              </w:rPr>
            </w:rPrChange>
          </w:rPr>
          <w:t xml:space="preserve"> Kameras seitens PCO, konnten </w:t>
        </w:r>
      </w:ins>
      <w:del w:id="1279" w:author="Benedict Diederich" w:date="2022-05-25T17:26:00Z">
        <w:r w:rsidRPr="006F5CB9" w:rsidDel="00105C74">
          <w:rPr>
            <w:rFonts w:ascii="Roboto Condensed" w:hAnsi="Roboto Condensed"/>
            <w:sz w:val="22"/>
            <w:szCs w:val="22"/>
            <w:rPrChange w:id="1280" w:author="Benedict Diederich" w:date="2022-05-25T17:33:00Z">
              <w:rPr>
                <w:sz w:val="22"/>
                <w:szCs w:val="22"/>
              </w:rPr>
            </w:rPrChange>
          </w:rPr>
          <w:delText xml:space="preserve">des Nikon-Mikroskops konnten </w:delText>
        </w:r>
      </w:del>
      <w:r w:rsidRPr="006F5CB9">
        <w:rPr>
          <w:rFonts w:ascii="Roboto Condensed" w:hAnsi="Roboto Condensed"/>
          <w:sz w:val="22"/>
          <w:szCs w:val="22"/>
          <w:rPrChange w:id="1281" w:author="Benedict Diederich" w:date="2022-05-25T17:33:00Z">
            <w:rPr>
              <w:sz w:val="22"/>
              <w:szCs w:val="22"/>
            </w:rPr>
          </w:rPrChange>
        </w:rPr>
        <w:t xml:space="preserve">derzeit noch keine Daten mit der PCO Edge </w:t>
      </w:r>
      <w:proofErr w:type="spellStart"/>
      <w:r w:rsidRPr="006F5CB9">
        <w:rPr>
          <w:rFonts w:ascii="Roboto Condensed" w:hAnsi="Roboto Condensed"/>
          <w:sz w:val="22"/>
          <w:szCs w:val="22"/>
          <w:rPrChange w:id="1282" w:author="Benedict Diederich" w:date="2022-05-25T17:33:00Z">
            <w:rPr>
              <w:sz w:val="22"/>
              <w:szCs w:val="22"/>
            </w:rPr>
          </w:rPrChange>
        </w:rPr>
        <w:t>sCMOS</w:t>
      </w:r>
      <w:proofErr w:type="spellEnd"/>
      <w:r w:rsidRPr="006F5CB9">
        <w:rPr>
          <w:rFonts w:ascii="Roboto Condensed" w:hAnsi="Roboto Condensed"/>
          <w:sz w:val="22"/>
          <w:szCs w:val="22"/>
          <w:rPrChange w:id="1283" w:author="Benedict Diederich" w:date="2022-05-25T17:33:00Z">
            <w:rPr>
              <w:sz w:val="22"/>
              <w:szCs w:val="22"/>
            </w:rPr>
          </w:rPrChange>
        </w:rPr>
        <w:t xml:space="preserve"> Kamera aufgenommen werden. </w:t>
      </w:r>
      <w:ins w:id="1284" w:author="Benedict Diederich" w:date="2022-05-25T17:26:00Z">
        <w:r w:rsidR="00105C74" w:rsidRPr="006F5CB9">
          <w:rPr>
            <w:rFonts w:ascii="Roboto Condensed" w:hAnsi="Roboto Condensed"/>
            <w:sz w:val="22"/>
            <w:szCs w:val="22"/>
            <w:rPrChange w:id="1285" w:author="Benedict Diederich" w:date="2022-05-25T17:33:00Z">
              <w:rPr>
                <w:sz w:val="22"/>
                <w:szCs w:val="22"/>
              </w:rPr>
            </w:rPrChange>
          </w:rPr>
          <w:t>Unabhängig von dem nun auslaufenden Projekt werden wir die Datenaufnahme jedoch fortf</w:t>
        </w:r>
      </w:ins>
      <w:ins w:id="1286" w:author="Benedict Diederich" w:date="2022-05-25T17:27:00Z">
        <w:r w:rsidR="00105C74" w:rsidRPr="006F5CB9">
          <w:rPr>
            <w:rFonts w:ascii="Roboto Condensed" w:hAnsi="Roboto Condensed"/>
            <w:sz w:val="22"/>
            <w:szCs w:val="22"/>
            <w:rPrChange w:id="1287" w:author="Benedict Diederich" w:date="2022-05-25T17:33:00Z">
              <w:rPr>
                <w:sz w:val="22"/>
                <w:szCs w:val="22"/>
              </w:rPr>
            </w:rPrChange>
          </w:rPr>
          <w:t xml:space="preserve">ühren und in Form einer wissenschaftlichen Publikation veröffentlichen. </w:t>
        </w:r>
      </w:ins>
      <w:del w:id="1288" w:author="Benedict Diederich" w:date="2022-05-25T17:27:00Z">
        <w:r w:rsidRPr="006F5CB9" w:rsidDel="00105C74">
          <w:rPr>
            <w:rFonts w:ascii="Roboto Condensed" w:hAnsi="Roboto Condensed"/>
            <w:sz w:val="22"/>
            <w:szCs w:val="22"/>
            <w:rPrChange w:id="1289" w:author="Benedict Diederich" w:date="2022-05-25T17:33:00Z">
              <w:rPr>
                <w:sz w:val="22"/>
                <w:szCs w:val="22"/>
              </w:rPr>
            </w:rPrChange>
          </w:rPr>
          <w:delText>Zurzeit wird diese Kamera an einen bereits bestehenden NIR SIM Aufbau adaptiert. Ziel ist der Test der Kompressionsalgorithmen der Kamerasoftware. Es dient auch als Proof-of-principle für die Rekonstruktion komprimierter Daten.</w:delText>
        </w:r>
      </w:del>
    </w:p>
    <w:p w14:paraId="3FA42369" w14:textId="5146D808" w:rsidR="00D85946" w:rsidRPr="006F5CB9" w:rsidDel="00105C74" w:rsidRDefault="00D85946" w:rsidP="006F5CB9">
      <w:pPr>
        <w:jc w:val="both"/>
        <w:rPr>
          <w:del w:id="1290" w:author="Benedict Diederich" w:date="2022-05-25T17:28:00Z"/>
          <w:rFonts w:ascii="Roboto Condensed" w:hAnsi="Roboto Condensed"/>
          <w:sz w:val="22"/>
          <w:szCs w:val="22"/>
          <w:rPrChange w:id="1291" w:author="Benedict Diederich" w:date="2022-05-25T17:33:00Z">
            <w:rPr>
              <w:del w:id="1292" w:author="Benedict Diederich" w:date="2022-05-25T17:28:00Z"/>
              <w:sz w:val="22"/>
              <w:szCs w:val="22"/>
            </w:rPr>
          </w:rPrChange>
        </w:rPr>
        <w:pPrChange w:id="1293" w:author="Benedict Diederich" w:date="2022-05-25T17:33:00Z">
          <w:pPr/>
        </w:pPrChange>
      </w:pPr>
      <w:del w:id="1294" w:author="Benedict Diederich" w:date="2022-05-25T17:27:00Z">
        <w:r w:rsidRPr="006F5CB9" w:rsidDel="00105C74">
          <w:rPr>
            <w:rFonts w:ascii="Roboto Condensed" w:hAnsi="Roboto Condensed"/>
            <w:sz w:val="22"/>
            <w:szCs w:val="22"/>
            <w:rPrChange w:id="1295" w:author="Benedict Diederich" w:date="2022-05-25T17:33:00Z">
              <w:rPr>
                <w:sz w:val="22"/>
                <w:szCs w:val="22"/>
              </w:rPr>
            </w:rPrChange>
          </w:rPr>
          <w:delText xml:space="preserve"> </w:delText>
        </w:r>
      </w:del>
      <w:ins w:id="1296" w:author="Benedict Diederich" w:date="2022-05-25T17:27:00Z">
        <w:r w:rsidR="00105C74" w:rsidRPr="006F5CB9">
          <w:rPr>
            <w:rFonts w:ascii="Roboto Condensed" w:hAnsi="Roboto Condensed"/>
            <w:sz w:val="22"/>
            <w:szCs w:val="22"/>
            <w:rPrChange w:id="1297" w:author="Benedict Diederich" w:date="2022-05-25T17:33:00Z">
              <w:rPr>
                <w:sz w:val="22"/>
                <w:szCs w:val="22"/>
              </w:rPr>
            </w:rPrChange>
          </w:rPr>
          <w:t xml:space="preserve">Das schließt die vollständige Analyse und Charakterisierung der </w:t>
        </w:r>
      </w:ins>
    </w:p>
    <w:p w14:paraId="16EF5A40" w14:textId="3936061C" w:rsidR="00D85946" w:rsidRPr="006F5CB9" w:rsidDel="00105C74" w:rsidRDefault="00D85946" w:rsidP="006F5CB9">
      <w:pPr>
        <w:jc w:val="both"/>
        <w:rPr>
          <w:del w:id="1298" w:author="Benedict Diederich" w:date="2022-05-25T17:28:00Z"/>
          <w:rFonts w:ascii="Roboto Condensed" w:hAnsi="Roboto Condensed"/>
          <w:sz w:val="22"/>
          <w:szCs w:val="22"/>
          <w:rPrChange w:id="1299" w:author="Benedict Diederich" w:date="2022-05-25T17:33:00Z">
            <w:rPr>
              <w:del w:id="1300" w:author="Benedict Diederich" w:date="2022-05-25T17:28:00Z"/>
              <w:sz w:val="22"/>
              <w:szCs w:val="22"/>
            </w:rPr>
          </w:rPrChange>
        </w:rPr>
        <w:pPrChange w:id="1301" w:author="Benedict Diederich" w:date="2022-05-25T17:33:00Z">
          <w:pPr/>
        </w:pPrChange>
      </w:pPr>
      <w:del w:id="1302" w:author="Benedict Diederich" w:date="2022-05-25T17:28:00Z">
        <w:r w:rsidRPr="006F5CB9" w:rsidDel="00105C74">
          <w:rPr>
            <w:rFonts w:ascii="Roboto Condensed" w:hAnsi="Roboto Condensed"/>
            <w:sz w:val="22"/>
            <w:szCs w:val="22"/>
            <w:rPrChange w:id="1303" w:author="Benedict Diederich" w:date="2022-05-25T17:33:00Z">
              <w:rPr>
                <w:sz w:val="22"/>
                <w:szCs w:val="22"/>
              </w:rPr>
            </w:rPrChange>
          </w:rPr>
          <w:delText xml:space="preserve">3.Untersuchung des Einflusses neuartiger </w:delText>
        </w:r>
      </w:del>
      <w:proofErr w:type="spellStart"/>
      <w:r w:rsidRPr="006F5CB9">
        <w:rPr>
          <w:rFonts w:ascii="Roboto Condensed" w:hAnsi="Roboto Condensed"/>
          <w:sz w:val="22"/>
          <w:szCs w:val="22"/>
          <w:rPrChange w:id="1304" w:author="Benedict Diederich" w:date="2022-05-25T17:33:00Z">
            <w:rPr>
              <w:sz w:val="22"/>
              <w:szCs w:val="22"/>
            </w:rPr>
          </w:rPrChange>
        </w:rPr>
        <w:t>rauschequilibrierte</w:t>
      </w:r>
      <w:ins w:id="1305" w:author="Benedict Diederich" w:date="2022-05-25T17:28:00Z">
        <w:r w:rsidR="00105C74" w:rsidRPr="006F5CB9">
          <w:rPr>
            <w:rFonts w:ascii="Roboto Condensed" w:hAnsi="Roboto Condensed"/>
            <w:sz w:val="22"/>
            <w:szCs w:val="22"/>
            <w:rPrChange w:id="1306" w:author="Benedict Diederich" w:date="2022-05-25T17:33:00Z">
              <w:rPr>
                <w:sz w:val="22"/>
                <w:szCs w:val="22"/>
              </w:rPr>
            </w:rPrChange>
          </w:rPr>
          <w:t>n</w:t>
        </w:r>
      </w:ins>
      <w:proofErr w:type="spellEnd"/>
      <w:del w:id="1307" w:author="Benedict Diederich" w:date="2022-05-25T17:28:00Z">
        <w:r w:rsidRPr="006F5CB9" w:rsidDel="00105C74">
          <w:rPr>
            <w:rFonts w:ascii="Roboto Condensed" w:hAnsi="Roboto Condensed"/>
            <w:sz w:val="22"/>
            <w:szCs w:val="22"/>
            <w:rPrChange w:id="1308" w:author="Benedict Diederich" w:date="2022-05-25T17:33:00Z">
              <w:rPr>
                <w:sz w:val="22"/>
                <w:szCs w:val="22"/>
              </w:rPr>
            </w:rPrChange>
          </w:rPr>
          <w:delText>r</w:delText>
        </w:r>
      </w:del>
      <w:r w:rsidRPr="006F5CB9">
        <w:rPr>
          <w:rFonts w:ascii="Roboto Condensed" w:hAnsi="Roboto Condensed"/>
          <w:sz w:val="22"/>
          <w:szCs w:val="22"/>
          <w:rPrChange w:id="1309" w:author="Benedict Diederich" w:date="2022-05-25T17:33:00Z">
            <w:rPr>
              <w:sz w:val="22"/>
              <w:szCs w:val="22"/>
            </w:rPr>
          </w:rPrChange>
        </w:rPr>
        <w:t xml:space="preserve"> Kompressionsverfahren </w:t>
      </w:r>
      <w:ins w:id="1310" w:author="Benedict Diederich" w:date="2022-05-25T17:28:00Z">
        <w:r w:rsidR="00105C74" w:rsidRPr="006F5CB9">
          <w:rPr>
            <w:rFonts w:ascii="Roboto Condensed" w:hAnsi="Roboto Condensed"/>
            <w:sz w:val="22"/>
            <w:szCs w:val="22"/>
            <w:rPrChange w:id="1311" w:author="Benedict Diederich" w:date="2022-05-25T17:33:00Z">
              <w:rPr>
                <w:sz w:val="22"/>
                <w:szCs w:val="22"/>
              </w:rPr>
            </w:rPrChange>
          </w:rPr>
          <w:t xml:space="preserve">zur </w:t>
        </w:r>
      </w:ins>
      <w:del w:id="1312" w:author="Benedict Diederich" w:date="2022-05-25T17:28:00Z">
        <w:r w:rsidRPr="006F5CB9" w:rsidDel="00105C74">
          <w:rPr>
            <w:rFonts w:ascii="Roboto Condensed" w:hAnsi="Roboto Condensed"/>
            <w:sz w:val="22"/>
            <w:szCs w:val="22"/>
            <w:rPrChange w:id="1313" w:author="Benedict Diederich" w:date="2022-05-25T17:33:00Z">
              <w:rPr>
                <w:sz w:val="22"/>
                <w:szCs w:val="22"/>
              </w:rPr>
            </w:rPrChange>
          </w:rPr>
          <w:delText xml:space="preserve">auf ihre </w:delText>
        </w:r>
      </w:del>
      <w:r w:rsidRPr="006F5CB9">
        <w:rPr>
          <w:rFonts w:ascii="Roboto Condensed" w:hAnsi="Roboto Condensed"/>
          <w:sz w:val="22"/>
          <w:szCs w:val="22"/>
          <w:rPrChange w:id="1314" w:author="Benedict Diederich" w:date="2022-05-25T17:33:00Z">
            <w:rPr>
              <w:sz w:val="22"/>
              <w:szCs w:val="22"/>
            </w:rPr>
          </w:rPrChange>
        </w:rPr>
        <w:t xml:space="preserve">Eignung </w:t>
      </w:r>
      <w:del w:id="1315" w:author="Benedict Diederich" w:date="2022-05-25T17:28:00Z">
        <w:r w:rsidRPr="006F5CB9" w:rsidDel="00105C74">
          <w:rPr>
            <w:rFonts w:ascii="Roboto Condensed" w:hAnsi="Roboto Condensed"/>
            <w:sz w:val="22"/>
            <w:szCs w:val="22"/>
            <w:rPrChange w:id="1316" w:author="Benedict Diederich" w:date="2022-05-25T17:33:00Z">
              <w:rPr>
                <w:sz w:val="22"/>
                <w:szCs w:val="22"/>
              </w:rPr>
            </w:rPrChange>
          </w:rPr>
          <w:delText xml:space="preserve">zur </w:delText>
        </w:r>
      </w:del>
      <w:proofErr w:type="spellStart"/>
      <w:ins w:id="1317" w:author="Benedict Diederich" w:date="2022-05-25T17:28:00Z">
        <w:r w:rsidR="00105C74" w:rsidRPr="006F5CB9">
          <w:rPr>
            <w:rFonts w:ascii="Roboto Condensed" w:hAnsi="Roboto Condensed"/>
            <w:sz w:val="22"/>
            <w:szCs w:val="22"/>
            <w:rPrChange w:id="1318" w:author="Benedict Diederich" w:date="2022-05-25T17:33:00Z">
              <w:rPr>
                <w:sz w:val="22"/>
                <w:szCs w:val="22"/>
              </w:rPr>
            </w:rPrChange>
          </w:rPr>
          <w:t>der</w:t>
        </w:r>
      </w:ins>
      <w:r w:rsidRPr="006F5CB9">
        <w:rPr>
          <w:rFonts w:ascii="Roboto Condensed" w:hAnsi="Roboto Condensed"/>
          <w:sz w:val="22"/>
          <w:szCs w:val="22"/>
          <w:rPrChange w:id="1319" w:author="Benedict Diederich" w:date="2022-05-25T17:33:00Z">
            <w:rPr>
              <w:sz w:val="22"/>
              <w:szCs w:val="22"/>
            </w:rPr>
          </w:rPrChange>
        </w:rPr>
        <w:t>Verwendung</w:t>
      </w:r>
      <w:proofErr w:type="spellEnd"/>
      <w:r w:rsidRPr="006F5CB9">
        <w:rPr>
          <w:rFonts w:ascii="Roboto Condensed" w:hAnsi="Roboto Condensed"/>
          <w:sz w:val="22"/>
          <w:szCs w:val="22"/>
          <w:rPrChange w:id="1320" w:author="Benedict Diederich" w:date="2022-05-25T17:33:00Z">
            <w:rPr>
              <w:sz w:val="22"/>
              <w:szCs w:val="22"/>
            </w:rPr>
          </w:rPrChange>
        </w:rPr>
        <w:t xml:space="preserve"> bei der Bildverarbeitung von SIM-</w:t>
      </w:r>
      <w:proofErr w:type="spellStart"/>
      <w:r w:rsidRPr="006F5CB9">
        <w:rPr>
          <w:rFonts w:ascii="Roboto Condensed" w:hAnsi="Roboto Condensed"/>
          <w:sz w:val="22"/>
          <w:szCs w:val="22"/>
          <w:rPrChange w:id="1321" w:author="Benedict Diederich" w:date="2022-05-25T17:33:00Z">
            <w:rPr>
              <w:sz w:val="22"/>
              <w:szCs w:val="22"/>
            </w:rPr>
          </w:rPrChange>
        </w:rPr>
        <w:t>Mikroskopbilddaten</w:t>
      </w:r>
      <w:proofErr w:type="spellEnd"/>
      <w:ins w:id="1322" w:author="Benedict Diederich" w:date="2022-05-25T17:28:00Z">
        <w:r w:rsidR="00105C74" w:rsidRPr="006F5CB9">
          <w:rPr>
            <w:rFonts w:ascii="Roboto Condensed" w:hAnsi="Roboto Condensed"/>
            <w:sz w:val="22"/>
            <w:szCs w:val="22"/>
            <w:rPrChange w:id="1323" w:author="Benedict Diederich" w:date="2022-05-25T17:33:00Z">
              <w:rPr>
                <w:sz w:val="22"/>
                <w:szCs w:val="22"/>
              </w:rPr>
            </w:rPrChange>
          </w:rPr>
          <w:t xml:space="preserve"> mit ein. </w:t>
        </w:r>
      </w:ins>
    </w:p>
    <w:p w14:paraId="7765FA53" w14:textId="58594442" w:rsidR="00D85946" w:rsidRPr="006F5CB9" w:rsidDel="00105C74" w:rsidRDefault="00D85946" w:rsidP="006F5CB9">
      <w:pPr>
        <w:jc w:val="both"/>
        <w:rPr>
          <w:del w:id="1324" w:author="Benedict Diederich" w:date="2022-05-25T17:28:00Z"/>
          <w:rFonts w:ascii="Roboto Condensed" w:hAnsi="Roboto Condensed"/>
          <w:sz w:val="22"/>
          <w:szCs w:val="22"/>
          <w:rPrChange w:id="1325" w:author="Benedict Diederich" w:date="2022-05-25T17:33:00Z">
            <w:rPr>
              <w:del w:id="1326" w:author="Benedict Diederich" w:date="2022-05-25T17:28:00Z"/>
              <w:sz w:val="22"/>
              <w:szCs w:val="22"/>
            </w:rPr>
          </w:rPrChange>
        </w:rPr>
        <w:pPrChange w:id="1327" w:author="Benedict Diederich" w:date="2022-05-25T17:33:00Z">
          <w:pPr/>
        </w:pPrChange>
      </w:pPr>
      <w:del w:id="1328" w:author="Benedict Diederich" w:date="2022-05-25T17:28:00Z">
        <w:r w:rsidRPr="006F5CB9" w:rsidDel="00105C74">
          <w:rPr>
            <w:rFonts w:ascii="Roboto Condensed" w:hAnsi="Roboto Condensed"/>
            <w:sz w:val="22"/>
            <w:szCs w:val="22"/>
            <w:rPrChange w:id="1329" w:author="Benedict Diederich" w:date="2022-05-25T17:33:00Z">
              <w:rPr>
                <w:sz w:val="22"/>
                <w:szCs w:val="22"/>
              </w:rPr>
            </w:rPrChange>
          </w:rPr>
          <w:delText>Die Kamera wurde an einem Mikroskop für die Einzelmolekül Detektion adaptiert und hinsichtlich Gain und readnoise charakterisiert. Zur Zeit werden gerade die NIR-SIM Daten erzeugt.</w:delText>
        </w:r>
      </w:del>
    </w:p>
    <w:p w14:paraId="1E414162" w14:textId="739C72B6" w:rsidR="00D85946" w:rsidRPr="006F5CB9" w:rsidRDefault="00D85946" w:rsidP="006F5CB9">
      <w:pPr>
        <w:jc w:val="both"/>
        <w:rPr>
          <w:rFonts w:ascii="Roboto Condensed" w:hAnsi="Roboto Condensed"/>
          <w:sz w:val="22"/>
          <w:szCs w:val="22"/>
          <w:rPrChange w:id="1330" w:author="Benedict Diederich" w:date="2022-05-25T17:33:00Z">
            <w:rPr>
              <w:sz w:val="22"/>
              <w:szCs w:val="22"/>
            </w:rPr>
          </w:rPrChange>
        </w:rPr>
        <w:pPrChange w:id="1331" w:author="Benedict Diederich" w:date="2022-05-25T17:33:00Z">
          <w:pPr/>
        </w:pPrChange>
      </w:pPr>
      <w:del w:id="1332" w:author="Benedict Diederich" w:date="2022-05-25T17:28:00Z">
        <w:r w:rsidRPr="006F5CB9" w:rsidDel="00105C74">
          <w:rPr>
            <w:rFonts w:ascii="Roboto Condensed" w:hAnsi="Roboto Condensed"/>
            <w:sz w:val="22"/>
            <w:szCs w:val="22"/>
            <w:rPrChange w:id="1333" w:author="Benedict Diederich" w:date="2022-05-25T17:33:00Z">
              <w:rPr>
                <w:sz w:val="22"/>
                <w:szCs w:val="22"/>
              </w:rPr>
            </w:rPrChange>
          </w:rPr>
          <w:delText xml:space="preserve"> </w:delText>
        </w:r>
      </w:del>
    </w:p>
    <w:p w14:paraId="48761090" w14:textId="77777777" w:rsidR="00D85946" w:rsidRPr="006F5CB9" w:rsidRDefault="00D85946" w:rsidP="006F5CB9">
      <w:pPr>
        <w:jc w:val="both"/>
        <w:rPr>
          <w:rFonts w:ascii="Roboto Condensed" w:hAnsi="Roboto Condensed"/>
          <w:sz w:val="22"/>
          <w:szCs w:val="22"/>
          <w:rPrChange w:id="1334" w:author="Benedict Diederich" w:date="2022-05-25T17:33:00Z">
            <w:rPr>
              <w:sz w:val="22"/>
              <w:szCs w:val="22"/>
            </w:rPr>
          </w:rPrChange>
        </w:rPr>
        <w:pPrChange w:id="1335" w:author="Benedict Diederich" w:date="2022-05-25T17:33:00Z">
          <w:pPr/>
        </w:pPrChange>
      </w:pPr>
      <w:r w:rsidRPr="006F5CB9">
        <w:rPr>
          <w:rFonts w:ascii="Roboto Condensed" w:hAnsi="Roboto Condensed"/>
          <w:sz w:val="22"/>
          <w:szCs w:val="22"/>
          <w:rPrChange w:id="1336" w:author="Benedict Diederich" w:date="2022-05-25T17:33:00Z">
            <w:rPr>
              <w:sz w:val="22"/>
              <w:szCs w:val="22"/>
            </w:rPr>
          </w:rPrChange>
        </w:rPr>
        <w:t xml:space="preserve"> </w:t>
      </w:r>
    </w:p>
    <w:p w14:paraId="7466347C" w14:textId="77777777" w:rsidR="00D85946" w:rsidRPr="006F5CB9" w:rsidRDefault="00D85946" w:rsidP="006F5CB9">
      <w:pPr>
        <w:jc w:val="both"/>
        <w:rPr>
          <w:rFonts w:ascii="Roboto Condensed" w:hAnsi="Roboto Condensed"/>
          <w:sz w:val="22"/>
          <w:szCs w:val="22"/>
          <w:rPrChange w:id="1337" w:author="Benedict Diederich" w:date="2022-05-25T17:33:00Z">
            <w:rPr>
              <w:sz w:val="22"/>
              <w:szCs w:val="22"/>
            </w:rPr>
          </w:rPrChange>
        </w:rPr>
        <w:pPrChange w:id="1338" w:author="Benedict Diederich" w:date="2022-05-25T17:33:00Z">
          <w:pPr/>
        </w:pPrChange>
      </w:pPr>
      <w:r w:rsidRPr="006F5CB9">
        <w:rPr>
          <w:rFonts w:ascii="Roboto Condensed" w:hAnsi="Roboto Condensed"/>
          <w:sz w:val="22"/>
          <w:szCs w:val="22"/>
          <w:rPrChange w:id="1339" w:author="Benedict Diederich" w:date="2022-05-25T17:33:00Z">
            <w:rPr>
              <w:sz w:val="22"/>
              <w:szCs w:val="22"/>
            </w:rPr>
          </w:rPrChange>
        </w:rPr>
        <w:t xml:space="preserve"> [1] https://github.com/bionanoimaging/UC2-GIT/tree/v3/APPLICATIONS/APP_openSIM</w:t>
      </w:r>
    </w:p>
    <w:p w14:paraId="37EDCF62" w14:textId="77777777" w:rsidR="00D85946" w:rsidRPr="006F5CB9" w:rsidRDefault="00D85946" w:rsidP="006F5CB9">
      <w:pPr>
        <w:jc w:val="both"/>
        <w:rPr>
          <w:rFonts w:ascii="Roboto Condensed" w:hAnsi="Roboto Condensed"/>
          <w:sz w:val="22"/>
          <w:szCs w:val="22"/>
          <w:rPrChange w:id="1340" w:author="Benedict Diederich" w:date="2022-05-25T17:33:00Z">
            <w:rPr>
              <w:sz w:val="22"/>
              <w:szCs w:val="22"/>
            </w:rPr>
          </w:rPrChange>
        </w:rPr>
        <w:pPrChange w:id="1341" w:author="Benedict Diederich" w:date="2022-05-25T17:33:00Z">
          <w:pPr/>
        </w:pPrChange>
      </w:pPr>
    </w:p>
    <w:p w14:paraId="302D78E5" w14:textId="219AD152" w:rsidR="005F6E4A" w:rsidRPr="006F5CB9" w:rsidDel="00D519E2" w:rsidRDefault="005F6E4A" w:rsidP="006F5CB9">
      <w:pPr>
        <w:jc w:val="both"/>
        <w:rPr>
          <w:del w:id="1342" w:author="Benedict Diederich" w:date="2022-05-25T14:49:00Z"/>
          <w:rFonts w:ascii="Roboto Condensed" w:hAnsi="Roboto Condensed"/>
          <w:sz w:val="22"/>
          <w:szCs w:val="22"/>
          <w:rPrChange w:id="1343" w:author="Benedict Diederich" w:date="2022-05-25T17:33:00Z">
            <w:rPr>
              <w:del w:id="1344" w:author="Benedict Diederich" w:date="2022-05-25T14:49:00Z"/>
              <w:sz w:val="22"/>
              <w:szCs w:val="22"/>
            </w:rPr>
          </w:rPrChange>
        </w:rPr>
        <w:pPrChange w:id="1345" w:author="Benedict Diederich" w:date="2022-05-25T17:33:00Z">
          <w:pPr/>
        </w:pPrChange>
      </w:pPr>
    </w:p>
    <w:p w14:paraId="4DBB9D54" w14:textId="48B90BAC" w:rsidR="00C07F97" w:rsidRPr="006F5CB9" w:rsidDel="00D519E2" w:rsidRDefault="00C07F97" w:rsidP="006F5CB9">
      <w:pPr>
        <w:jc w:val="both"/>
        <w:rPr>
          <w:del w:id="1346" w:author="Benedict Diederich" w:date="2022-05-25T14:49:00Z"/>
          <w:rFonts w:ascii="Roboto Condensed" w:hAnsi="Roboto Condensed"/>
          <w:sz w:val="22"/>
          <w:szCs w:val="22"/>
          <w:rPrChange w:id="1347" w:author="Benedict Diederich" w:date="2022-05-25T17:33:00Z">
            <w:rPr>
              <w:del w:id="1348" w:author="Benedict Diederich" w:date="2022-05-25T14:49:00Z"/>
              <w:sz w:val="22"/>
              <w:szCs w:val="22"/>
            </w:rPr>
          </w:rPrChange>
        </w:rPr>
        <w:pPrChange w:id="1349" w:author="Benedict Diederich" w:date="2022-05-25T17:33:00Z">
          <w:pPr/>
        </w:pPrChange>
      </w:pPr>
      <w:del w:id="1350" w:author="Benedict Diederich" w:date="2022-05-25T14:49:00Z">
        <w:r w:rsidRPr="006F5CB9" w:rsidDel="00D519E2">
          <w:rPr>
            <w:rFonts w:ascii="Roboto Condensed" w:hAnsi="Roboto Condensed"/>
            <w:sz w:val="22"/>
            <w:szCs w:val="22"/>
            <w:rPrChange w:id="1351" w:author="Benedict Diederich" w:date="2022-05-25T17:33:00Z">
              <w:rPr>
                <w:sz w:val="22"/>
                <w:szCs w:val="22"/>
              </w:rPr>
            </w:rPrChange>
          </w:rPr>
          <w:delText>Add nikon advertisment from pco</w:delText>
        </w:r>
      </w:del>
    </w:p>
    <w:p w14:paraId="67A56FF0" w14:textId="7E01B161" w:rsidR="00C07F97" w:rsidRPr="006F5CB9" w:rsidDel="00D519E2" w:rsidRDefault="00C07F97" w:rsidP="006F5CB9">
      <w:pPr>
        <w:jc w:val="both"/>
        <w:rPr>
          <w:del w:id="1352" w:author="Benedict Diederich" w:date="2022-05-25T14:49:00Z"/>
          <w:rFonts w:ascii="Roboto Condensed" w:hAnsi="Roboto Condensed"/>
          <w:sz w:val="22"/>
          <w:szCs w:val="22"/>
          <w:rPrChange w:id="1353" w:author="Benedict Diederich" w:date="2022-05-25T17:33:00Z">
            <w:rPr>
              <w:del w:id="1354" w:author="Benedict Diederich" w:date="2022-05-25T14:49:00Z"/>
              <w:sz w:val="22"/>
              <w:szCs w:val="22"/>
            </w:rPr>
          </w:rPrChange>
        </w:rPr>
        <w:pPrChange w:id="1355" w:author="Benedict Diederich" w:date="2022-05-25T17:33:00Z">
          <w:pPr/>
        </w:pPrChange>
      </w:pPr>
    </w:p>
    <w:p w14:paraId="0F1E92DE" w14:textId="45F19BC4" w:rsidR="00B820A1" w:rsidRPr="006F5CB9" w:rsidDel="00D519E2" w:rsidRDefault="00E25B71" w:rsidP="006F5CB9">
      <w:pPr>
        <w:jc w:val="both"/>
        <w:rPr>
          <w:del w:id="1356" w:author="Benedict Diederich" w:date="2022-05-25T14:49:00Z"/>
          <w:rFonts w:ascii="Roboto Condensed" w:hAnsi="Roboto Condensed"/>
          <w:sz w:val="22"/>
          <w:szCs w:val="22"/>
          <w:rPrChange w:id="1357" w:author="Benedict Diederich" w:date="2022-05-25T17:33:00Z">
            <w:rPr>
              <w:del w:id="1358" w:author="Benedict Diederich" w:date="2022-05-25T14:49:00Z"/>
              <w:sz w:val="22"/>
              <w:szCs w:val="22"/>
            </w:rPr>
          </w:rPrChange>
        </w:rPr>
        <w:pPrChange w:id="1359" w:author="Benedict Diederich" w:date="2022-05-25T17:33:00Z">
          <w:pPr/>
        </w:pPrChange>
      </w:pPr>
      <w:del w:id="1360" w:author="Benedict Diederich" w:date="2022-05-25T14:49:00Z">
        <w:r w:rsidRPr="006F5CB9" w:rsidDel="00D519E2">
          <w:rPr>
            <w:rFonts w:ascii="Roboto Condensed" w:hAnsi="Roboto Condensed"/>
            <w:sz w:val="22"/>
            <w:szCs w:val="22"/>
            <w:rPrChange w:id="1361" w:author="Benedict Diederich" w:date="2022-05-25T17:33:00Z">
              <w:rPr>
                <w:sz w:val="22"/>
                <w:szCs w:val="22"/>
              </w:rPr>
            </w:rPrChange>
          </w:rPr>
          <w:delText>Schwierigkeiten:</w:delText>
        </w:r>
      </w:del>
    </w:p>
    <w:p w14:paraId="21E2614B" w14:textId="2E52F048" w:rsidR="00E25B71" w:rsidRPr="006F5CB9" w:rsidDel="00D519E2" w:rsidRDefault="00E25B71" w:rsidP="006F5CB9">
      <w:pPr>
        <w:pStyle w:val="Listenabsatz"/>
        <w:numPr>
          <w:ilvl w:val="0"/>
          <w:numId w:val="1"/>
        </w:numPr>
        <w:jc w:val="both"/>
        <w:rPr>
          <w:del w:id="1362" w:author="Benedict Diederich" w:date="2022-05-25T14:49:00Z"/>
          <w:rFonts w:ascii="Roboto Condensed" w:hAnsi="Roboto Condensed"/>
          <w:sz w:val="22"/>
          <w:szCs w:val="22"/>
          <w:rPrChange w:id="1363" w:author="Benedict Diederich" w:date="2022-05-25T17:33:00Z">
            <w:rPr>
              <w:del w:id="1364" w:author="Benedict Diederich" w:date="2022-05-25T14:49:00Z"/>
              <w:sz w:val="22"/>
              <w:szCs w:val="22"/>
            </w:rPr>
          </w:rPrChange>
        </w:rPr>
        <w:pPrChange w:id="1365" w:author="Benedict Diederich" w:date="2022-05-25T17:33:00Z">
          <w:pPr>
            <w:pStyle w:val="Listenabsatz"/>
            <w:numPr>
              <w:numId w:val="1"/>
            </w:numPr>
            <w:ind w:hanging="360"/>
          </w:pPr>
        </w:pPrChange>
      </w:pPr>
      <w:del w:id="1366" w:author="Benedict Diederich" w:date="2022-05-25T14:49:00Z">
        <w:r w:rsidRPr="006F5CB9" w:rsidDel="00D519E2">
          <w:rPr>
            <w:rFonts w:ascii="Roboto Condensed" w:hAnsi="Roboto Condensed"/>
            <w:sz w:val="22"/>
            <w:szCs w:val="22"/>
            <w:rPrChange w:id="1367" w:author="Benedict Diederich" w:date="2022-05-25T17:33:00Z">
              <w:rPr>
                <w:sz w:val="22"/>
                <w:szCs w:val="22"/>
              </w:rPr>
            </w:rPrChange>
          </w:rPr>
          <w:delText xml:space="preserve">DMD Verfügbarkeit </w:delText>
        </w:r>
      </w:del>
    </w:p>
    <w:p w14:paraId="5C15BD15" w14:textId="0A4E93B4" w:rsidR="00E25B71" w:rsidRPr="006F5CB9" w:rsidDel="00D519E2" w:rsidRDefault="00E25B71" w:rsidP="006F5CB9">
      <w:pPr>
        <w:pStyle w:val="Listenabsatz"/>
        <w:numPr>
          <w:ilvl w:val="0"/>
          <w:numId w:val="1"/>
        </w:numPr>
        <w:jc w:val="both"/>
        <w:rPr>
          <w:del w:id="1368" w:author="Benedict Diederich" w:date="2022-05-25T14:49:00Z"/>
          <w:rFonts w:ascii="Roboto Condensed" w:hAnsi="Roboto Condensed"/>
          <w:sz w:val="22"/>
          <w:szCs w:val="22"/>
          <w:rPrChange w:id="1369" w:author="Benedict Diederich" w:date="2022-05-25T17:33:00Z">
            <w:rPr>
              <w:del w:id="1370" w:author="Benedict Diederich" w:date="2022-05-25T14:49:00Z"/>
              <w:sz w:val="22"/>
              <w:szCs w:val="22"/>
            </w:rPr>
          </w:rPrChange>
        </w:rPr>
        <w:pPrChange w:id="1371" w:author="Benedict Diederich" w:date="2022-05-25T17:33:00Z">
          <w:pPr>
            <w:pStyle w:val="Listenabsatz"/>
            <w:numPr>
              <w:numId w:val="1"/>
            </w:numPr>
            <w:ind w:hanging="360"/>
          </w:pPr>
        </w:pPrChange>
      </w:pPr>
      <w:del w:id="1372" w:author="Benedict Diederich" w:date="2022-05-25T14:49:00Z">
        <w:r w:rsidRPr="006F5CB9" w:rsidDel="00D519E2">
          <w:rPr>
            <w:rFonts w:ascii="Roboto Condensed" w:hAnsi="Roboto Condensed"/>
            <w:sz w:val="22"/>
            <w:szCs w:val="22"/>
            <w:rPrChange w:id="1373" w:author="Benedict Diederich" w:date="2022-05-25T17:33:00Z">
              <w:rPr>
                <w:sz w:val="22"/>
                <w:szCs w:val="22"/>
              </w:rPr>
            </w:rPrChange>
          </w:rPr>
          <w:delText xml:space="preserve">Verfügbarkeit Elektronike / </w:delText>
        </w:r>
        <w:r w:rsidR="00471081" w:rsidRPr="006F5CB9" w:rsidDel="00D519E2">
          <w:rPr>
            <w:rFonts w:ascii="Roboto Condensed" w:hAnsi="Roboto Condensed"/>
            <w:sz w:val="22"/>
            <w:szCs w:val="22"/>
            <w:rPrChange w:id="1374" w:author="Benedict Diederich" w:date="2022-05-25T17:33:00Z">
              <w:rPr>
                <w:sz w:val="22"/>
                <w:szCs w:val="22"/>
              </w:rPr>
            </w:rPrChange>
          </w:rPr>
          <w:delText>C</w:delText>
        </w:r>
        <w:r w:rsidRPr="006F5CB9" w:rsidDel="00D519E2">
          <w:rPr>
            <w:rFonts w:ascii="Roboto Condensed" w:hAnsi="Roboto Condensed"/>
            <w:sz w:val="22"/>
            <w:szCs w:val="22"/>
            <w:rPrChange w:id="1375" w:author="Benedict Diederich" w:date="2022-05-25T17:33:00Z">
              <w:rPr>
                <w:sz w:val="22"/>
                <w:szCs w:val="22"/>
              </w:rPr>
            </w:rPrChange>
          </w:rPr>
          <w:delText>hipkrise</w:delText>
        </w:r>
      </w:del>
    </w:p>
    <w:p w14:paraId="4181222B" w14:textId="24BC6D49" w:rsidR="00E25B71" w:rsidRPr="006F5CB9" w:rsidDel="00D519E2" w:rsidRDefault="00E25B71" w:rsidP="006F5CB9">
      <w:pPr>
        <w:pStyle w:val="Listenabsatz"/>
        <w:numPr>
          <w:ilvl w:val="0"/>
          <w:numId w:val="1"/>
        </w:numPr>
        <w:jc w:val="both"/>
        <w:rPr>
          <w:del w:id="1376" w:author="Benedict Diederich" w:date="2022-05-25T14:49:00Z"/>
          <w:rFonts w:ascii="Roboto Condensed" w:hAnsi="Roboto Condensed"/>
          <w:sz w:val="22"/>
          <w:szCs w:val="22"/>
          <w:rPrChange w:id="1377" w:author="Benedict Diederich" w:date="2022-05-25T17:33:00Z">
            <w:rPr>
              <w:del w:id="1378" w:author="Benedict Diederich" w:date="2022-05-25T14:49:00Z"/>
              <w:sz w:val="22"/>
              <w:szCs w:val="22"/>
            </w:rPr>
          </w:rPrChange>
        </w:rPr>
        <w:pPrChange w:id="1379" w:author="Benedict Diederich" w:date="2022-05-25T17:33:00Z">
          <w:pPr>
            <w:pStyle w:val="Listenabsatz"/>
            <w:numPr>
              <w:numId w:val="1"/>
            </w:numPr>
            <w:ind w:hanging="360"/>
          </w:pPr>
        </w:pPrChange>
      </w:pPr>
      <w:del w:id="1380" w:author="Benedict Diederich" w:date="2022-05-25T14:49:00Z">
        <w:r w:rsidRPr="006F5CB9" w:rsidDel="00D519E2">
          <w:rPr>
            <w:rFonts w:ascii="Roboto Condensed" w:hAnsi="Roboto Condensed"/>
            <w:sz w:val="22"/>
            <w:szCs w:val="22"/>
            <w:rPrChange w:id="1381" w:author="Benedict Diederich" w:date="2022-05-25T17:33:00Z">
              <w:rPr>
                <w:sz w:val="22"/>
                <w:szCs w:val="22"/>
              </w:rPr>
            </w:rPrChange>
          </w:rPr>
          <w:delText>DMD:</w:delText>
        </w:r>
      </w:del>
    </w:p>
    <w:p w14:paraId="65DB8149" w14:textId="403CE814" w:rsidR="00E25B71" w:rsidRPr="006F5CB9" w:rsidDel="00D519E2" w:rsidRDefault="00E25B71" w:rsidP="006F5CB9">
      <w:pPr>
        <w:pStyle w:val="Listenabsatz"/>
        <w:numPr>
          <w:ilvl w:val="1"/>
          <w:numId w:val="1"/>
        </w:numPr>
        <w:jc w:val="both"/>
        <w:rPr>
          <w:del w:id="1382" w:author="Benedict Diederich" w:date="2022-05-25T14:49:00Z"/>
          <w:rFonts w:ascii="Roboto Condensed" w:hAnsi="Roboto Condensed"/>
          <w:sz w:val="22"/>
          <w:szCs w:val="22"/>
          <w:rPrChange w:id="1383" w:author="Benedict Diederich" w:date="2022-05-25T17:33:00Z">
            <w:rPr>
              <w:del w:id="1384" w:author="Benedict Diederich" w:date="2022-05-25T14:49:00Z"/>
              <w:sz w:val="22"/>
              <w:szCs w:val="22"/>
            </w:rPr>
          </w:rPrChange>
        </w:rPr>
        <w:pPrChange w:id="1385" w:author="Benedict Diederich" w:date="2022-05-25T17:33:00Z">
          <w:pPr>
            <w:pStyle w:val="Listenabsatz"/>
            <w:numPr>
              <w:ilvl w:val="1"/>
              <w:numId w:val="1"/>
            </w:numPr>
            <w:ind w:left="1440" w:hanging="360"/>
          </w:pPr>
        </w:pPrChange>
      </w:pPr>
      <w:del w:id="1386" w:author="Benedict Diederich" w:date="2022-05-25T14:49:00Z">
        <w:r w:rsidRPr="006F5CB9" w:rsidDel="00D519E2">
          <w:rPr>
            <w:rFonts w:ascii="Roboto Condensed" w:hAnsi="Roboto Condensed"/>
            <w:sz w:val="22"/>
            <w:szCs w:val="22"/>
            <w:rPrChange w:id="1387" w:author="Benedict Diederich" w:date="2022-05-25T17:33:00Z">
              <w:rPr>
                <w:sz w:val="22"/>
                <w:szCs w:val="22"/>
              </w:rPr>
            </w:rPrChange>
          </w:rPr>
          <w:delText>Ansteuerung/Triggering nicht so schnell wie gedacht</w:delText>
        </w:r>
      </w:del>
    </w:p>
    <w:p w14:paraId="6D9CC2F3" w14:textId="4A92C9ED" w:rsidR="00E25B71" w:rsidRPr="006F5CB9" w:rsidDel="00D519E2" w:rsidRDefault="00E25B71" w:rsidP="006F5CB9">
      <w:pPr>
        <w:pStyle w:val="Listenabsatz"/>
        <w:numPr>
          <w:ilvl w:val="1"/>
          <w:numId w:val="1"/>
        </w:numPr>
        <w:jc w:val="both"/>
        <w:rPr>
          <w:del w:id="1388" w:author="Benedict Diederich" w:date="2022-05-25T14:49:00Z"/>
          <w:rFonts w:ascii="Roboto Condensed" w:hAnsi="Roboto Condensed"/>
          <w:sz w:val="22"/>
          <w:szCs w:val="22"/>
          <w:rPrChange w:id="1389" w:author="Benedict Diederich" w:date="2022-05-25T17:33:00Z">
            <w:rPr>
              <w:del w:id="1390" w:author="Benedict Diederich" w:date="2022-05-25T14:49:00Z"/>
              <w:sz w:val="22"/>
              <w:szCs w:val="22"/>
            </w:rPr>
          </w:rPrChange>
        </w:rPr>
        <w:pPrChange w:id="1391" w:author="Benedict Diederich" w:date="2022-05-25T17:33:00Z">
          <w:pPr>
            <w:pStyle w:val="Listenabsatz"/>
            <w:numPr>
              <w:ilvl w:val="1"/>
              <w:numId w:val="1"/>
            </w:numPr>
            <w:ind w:left="1440" w:hanging="360"/>
          </w:pPr>
        </w:pPrChange>
      </w:pPr>
      <w:del w:id="1392" w:author="Benedict Diederich" w:date="2022-05-25T14:49:00Z">
        <w:r w:rsidRPr="006F5CB9" w:rsidDel="00D519E2">
          <w:rPr>
            <w:rFonts w:ascii="Roboto Condensed" w:hAnsi="Roboto Condensed"/>
            <w:sz w:val="22"/>
            <w:szCs w:val="22"/>
            <w:rPrChange w:id="1393" w:author="Benedict Diederich" w:date="2022-05-25T17:33:00Z">
              <w:rPr>
                <w:sz w:val="22"/>
                <w:szCs w:val="22"/>
              </w:rPr>
            </w:rPrChange>
          </w:rPr>
          <w:delText>RAM für PAtternerzeugung nicht verfügbar</w:delText>
        </w:r>
      </w:del>
    </w:p>
    <w:p w14:paraId="2928F91D" w14:textId="0D99D2D4" w:rsidR="00E25B71" w:rsidRPr="006F5CB9" w:rsidDel="00D519E2" w:rsidRDefault="00E25B71" w:rsidP="006F5CB9">
      <w:pPr>
        <w:pStyle w:val="Listenabsatz"/>
        <w:numPr>
          <w:ilvl w:val="1"/>
          <w:numId w:val="1"/>
        </w:numPr>
        <w:jc w:val="both"/>
        <w:rPr>
          <w:del w:id="1394" w:author="Benedict Diederich" w:date="2022-05-25T14:49:00Z"/>
          <w:rFonts w:ascii="Roboto Condensed" w:hAnsi="Roboto Condensed"/>
          <w:sz w:val="22"/>
          <w:szCs w:val="22"/>
          <w:rPrChange w:id="1395" w:author="Benedict Diederich" w:date="2022-05-25T17:33:00Z">
            <w:rPr>
              <w:del w:id="1396" w:author="Benedict Diederich" w:date="2022-05-25T14:49:00Z"/>
              <w:sz w:val="22"/>
              <w:szCs w:val="22"/>
            </w:rPr>
          </w:rPrChange>
        </w:rPr>
        <w:pPrChange w:id="1397" w:author="Benedict Diederich" w:date="2022-05-25T17:33:00Z">
          <w:pPr>
            <w:pStyle w:val="Listenabsatz"/>
            <w:numPr>
              <w:ilvl w:val="1"/>
              <w:numId w:val="1"/>
            </w:numPr>
            <w:ind w:left="1440" w:hanging="360"/>
          </w:pPr>
        </w:pPrChange>
      </w:pPr>
      <w:del w:id="1398" w:author="Benedict Diederich" w:date="2022-05-25T14:49:00Z">
        <w:r w:rsidRPr="006F5CB9" w:rsidDel="00D519E2">
          <w:rPr>
            <w:rFonts w:ascii="Roboto Condensed" w:hAnsi="Roboto Condensed"/>
            <w:sz w:val="22"/>
            <w:szCs w:val="22"/>
            <w:rPrChange w:id="1399" w:author="Benedict Diederich" w:date="2022-05-25T17:33:00Z">
              <w:rPr>
                <w:sz w:val="22"/>
                <w:szCs w:val="22"/>
              </w:rPr>
            </w:rPrChange>
          </w:rPr>
          <w:delText>Alternative geräte deutlich teurer</w:delText>
        </w:r>
      </w:del>
    </w:p>
    <w:p w14:paraId="4B0BA09D" w14:textId="6805D612" w:rsidR="00E25B71" w:rsidRPr="006F5CB9" w:rsidDel="00D519E2" w:rsidRDefault="00E25B71" w:rsidP="006F5CB9">
      <w:pPr>
        <w:pStyle w:val="Listenabsatz"/>
        <w:numPr>
          <w:ilvl w:val="1"/>
          <w:numId w:val="1"/>
        </w:numPr>
        <w:jc w:val="both"/>
        <w:rPr>
          <w:del w:id="1400" w:author="Benedict Diederich" w:date="2022-05-25T14:49:00Z"/>
          <w:rFonts w:ascii="Roboto Condensed" w:hAnsi="Roboto Condensed"/>
          <w:sz w:val="22"/>
          <w:szCs w:val="22"/>
          <w:rPrChange w:id="1401" w:author="Benedict Diederich" w:date="2022-05-25T17:33:00Z">
            <w:rPr>
              <w:del w:id="1402" w:author="Benedict Diederich" w:date="2022-05-25T14:49:00Z"/>
              <w:sz w:val="22"/>
              <w:szCs w:val="22"/>
            </w:rPr>
          </w:rPrChange>
        </w:rPr>
        <w:pPrChange w:id="1403" w:author="Benedict Diederich" w:date="2022-05-25T17:33:00Z">
          <w:pPr>
            <w:pStyle w:val="Listenabsatz"/>
            <w:numPr>
              <w:ilvl w:val="1"/>
              <w:numId w:val="1"/>
            </w:numPr>
            <w:ind w:left="1440" w:hanging="360"/>
          </w:pPr>
        </w:pPrChange>
      </w:pPr>
      <w:del w:id="1404" w:author="Benedict Diederich" w:date="2022-05-25T14:49:00Z">
        <w:r w:rsidRPr="006F5CB9" w:rsidDel="00D519E2">
          <w:rPr>
            <w:rFonts w:ascii="Roboto Condensed" w:hAnsi="Roboto Condensed"/>
            <w:sz w:val="22"/>
            <w:szCs w:val="22"/>
            <w:rPrChange w:id="1405" w:author="Benedict Diederich" w:date="2022-05-25T17:33:00Z">
              <w:rPr>
                <w:sz w:val="22"/>
                <w:szCs w:val="22"/>
              </w:rPr>
            </w:rPrChange>
          </w:rPr>
          <w:delText xml:space="preserve">Pixeladdressierung erhöhte </w:delText>
        </w:r>
        <w:r w:rsidR="00471081" w:rsidRPr="006F5CB9" w:rsidDel="00D519E2">
          <w:rPr>
            <w:rFonts w:ascii="Roboto Condensed" w:hAnsi="Roboto Condensed"/>
            <w:sz w:val="22"/>
            <w:szCs w:val="22"/>
            <w:rPrChange w:id="1406" w:author="Benedict Diederich" w:date="2022-05-25T17:33:00Z">
              <w:rPr>
                <w:sz w:val="22"/>
                <w:szCs w:val="22"/>
              </w:rPr>
            </w:rPrChange>
          </w:rPr>
          <w:delText>Schwierigkeit</w:delText>
        </w:r>
        <w:r w:rsidRPr="006F5CB9" w:rsidDel="00D519E2">
          <w:rPr>
            <w:rFonts w:ascii="Roboto Condensed" w:hAnsi="Roboto Condensed"/>
            <w:sz w:val="22"/>
            <w:szCs w:val="22"/>
            <w:rPrChange w:id="1407" w:author="Benedict Diederich" w:date="2022-05-25T17:33:00Z">
              <w:rPr>
                <w:sz w:val="22"/>
                <w:szCs w:val="22"/>
              </w:rPr>
            </w:rPrChange>
          </w:rPr>
          <w:delText xml:space="preserve"> </w:delText>
        </w:r>
      </w:del>
    </w:p>
    <w:p w14:paraId="79EA5265" w14:textId="42F25372" w:rsidR="00E25B71" w:rsidRPr="006F5CB9" w:rsidDel="00D519E2" w:rsidRDefault="00E25B71" w:rsidP="006F5CB9">
      <w:pPr>
        <w:jc w:val="both"/>
        <w:rPr>
          <w:del w:id="1408" w:author="Benedict Diederich" w:date="2022-05-25T14:49:00Z"/>
          <w:rFonts w:ascii="Roboto Condensed" w:hAnsi="Roboto Condensed"/>
          <w:sz w:val="22"/>
          <w:szCs w:val="22"/>
          <w:lang w:val="en-US"/>
          <w:rPrChange w:id="1409" w:author="Benedict Diederich" w:date="2022-05-25T17:33:00Z">
            <w:rPr>
              <w:del w:id="1410" w:author="Benedict Diederich" w:date="2022-05-25T14:49:00Z"/>
              <w:sz w:val="22"/>
              <w:szCs w:val="22"/>
              <w:lang w:val="en-US"/>
            </w:rPr>
          </w:rPrChange>
        </w:rPr>
        <w:pPrChange w:id="1411" w:author="Benedict Diederich" w:date="2022-05-25T17:33:00Z">
          <w:pPr/>
        </w:pPrChange>
      </w:pPr>
    </w:p>
    <w:p w14:paraId="06E0DFFA" w14:textId="49A19CCE" w:rsidR="00E25B71" w:rsidRPr="006F5CB9" w:rsidDel="00D519E2" w:rsidRDefault="00E25B71" w:rsidP="006F5CB9">
      <w:pPr>
        <w:jc w:val="both"/>
        <w:rPr>
          <w:del w:id="1412" w:author="Benedict Diederich" w:date="2022-05-25T14:49:00Z"/>
          <w:rFonts w:ascii="Roboto Condensed" w:hAnsi="Roboto Condensed"/>
          <w:sz w:val="22"/>
          <w:szCs w:val="22"/>
          <w:rPrChange w:id="1413" w:author="Benedict Diederich" w:date="2022-05-25T17:33:00Z">
            <w:rPr>
              <w:del w:id="1414" w:author="Benedict Diederich" w:date="2022-05-25T14:49:00Z"/>
              <w:sz w:val="22"/>
              <w:szCs w:val="22"/>
            </w:rPr>
          </w:rPrChange>
        </w:rPr>
        <w:pPrChange w:id="1415" w:author="Benedict Diederich" w:date="2022-05-25T17:33:00Z">
          <w:pPr/>
        </w:pPrChange>
      </w:pPr>
      <w:del w:id="1416" w:author="Benedict Diederich" w:date="2022-05-25T14:49:00Z">
        <w:r w:rsidRPr="006F5CB9" w:rsidDel="00D519E2">
          <w:rPr>
            <w:rFonts w:ascii="Roboto Condensed" w:hAnsi="Roboto Condensed"/>
            <w:sz w:val="22"/>
            <w:szCs w:val="22"/>
            <w:rPrChange w:id="1417" w:author="Benedict Diederich" w:date="2022-05-25T17:33:00Z">
              <w:rPr>
                <w:sz w:val="22"/>
                <w:szCs w:val="22"/>
              </w:rPr>
            </w:rPrChange>
          </w:rPr>
          <w:delText>Errungenschaften:</w:delText>
        </w:r>
      </w:del>
    </w:p>
    <w:p w14:paraId="25E39829" w14:textId="7AB5DA89" w:rsidR="00E25B71" w:rsidRPr="006F5CB9" w:rsidDel="00D519E2" w:rsidRDefault="00E25B71" w:rsidP="006F5CB9">
      <w:pPr>
        <w:pStyle w:val="Listenabsatz"/>
        <w:numPr>
          <w:ilvl w:val="0"/>
          <w:numId w:val="1"/>
        </w:numPr>
        <w:jc w:val="both"/>
        <w:rPr>
          <w:del w:id="1418" w:author="Benedict Diederich" w:date="2022-05-25T14:49:00Z"/>
          <w:rFonts w:ascii="Roboto Condensed" w:hAnsi="Roboto Condensed"/>
          <w:sz w:val="22"/>
          <w:szCs w:val="22"/>
          <w:rPrChange w:id="1419" w:author="Benedict Diederich" w:date="2022-05-25T17:33:00Z">
            <w:rPr>
              <w:del w:id="1420" w:author="Benedict Diederich" w:date="2022-05-25T14:49:00Z"/>
              <w:sz w:val="22"/>
              <w:szCs w:val="22"/>
            </w:rPr>
          </w:rPrChange>
        </w:rPr>
        <w:pPrChange w:id="1421" w:author="Benedict Diederich" w:date="2022-05-25T17:33:00Z">
          <w:pPr>
            <w:pStyle w:val="Listenabsatz"/>
            <w:numPr>
              <w:numId w:val="1"/>
            </w:numPr>
            <w:ind w:hanging="360"/>
          </w:pPr>
        </w:pPrChange>
      </w:pPr>
      <w:del w:id="1422" w:author="Benedict Diederich" w:date="2022-05-25T14:49:00Z">
        <w:r w:rsidRPr="006F5CB9" w:rsidDel="00D519E2">
          <w:rPr>
            <w:rFonts w:ascii="Roboto Condensed" w:hAnsi="Roboto Condensed"/>
            <w:sz w:val="22"/>
            <w:szCs w:val="22"/>
            <w:rPrChange w:id="1423" w:author="Benedict Diederich" w:date="2022-05-25T17:33:00Z">
              <w:rPr>
                <w:sz w:val="22"/>
                <w:szCs w:val="22"/>
              </w:rPr>
            </w:rPrChange>
          </w:rPr>
          <w:delText>DMD:</w:delText>
        </w:r>
      </w:del>
    </w:p>
    <w:p w14:paraId="1B5D5549" w14:textId="50AFD1EE" w:rsidR="00E25B71" w:rsidRPr="006F5CB9" w:rsidDel="00D519E2" w:rsidRDefault="00E25B71" w:rsidP="006F5CB9">
      <w:pPr>
        <w:pStyle w:val="Listenabsatz"/>
        <w:numPr>
          <w:ilvl w:val="1"/>
          <w:numId w:val="1"/>
        </w:numPr>
        <w:jc w:val="both"/>
        <w:rPr>
          <w:del w:id="1424" w:author="Benedict Diederich" w:date="2022-05-25T14:49:00Z"/>
          <w:rFonts w:ascii="Roboto Condensed" w:hAnsi="Roboto Condensed"/>
          <w:sz w:val="22"/>
          <w:szCs w:val="22"/>
          <w:rPrChange w:id="1425" w:author="Benedict Diederich" w:date="2022-05-25T17:33:00Z">
            <w:rPr>
              <w:del w:id="1426" w:author="Benedict Diederich" w:date="2022-05-25T14:49:00Z"/>
              <w:sz w:val="22"/>
              <w:szCs w:val="22"/>
            </w:rPr>
          </w:rPrChange>
        </w:rPr>
        <w:pPrChange w:id="1427" w:author="Benedict Diederich" w:date="2022-05-25T17:33:00Z">
          <w:pPr>
            <w:pStyle w:val="Listenabsatz"/>
            <w:numPr>
              <w:ilvl w:val="1"/>
              <w:numId w:val="1"/>
            </w:numPr>
            <w:ind w:left="1440" w:hanging="360"/>
          </w:pPr>
        </w:pPrChange>
      </w:pPr>
      <w:del w:id="1428" w:author="Benedict Diederich" w:date="2022-05-25T14:49:00Z">
        <w:r w:rsidRPr="006F5CB9" w:rsidDel="00D519E2">
          <w:rPr>
            <w:rFonts w:ascii="Roboto Condensed" w:hAnsi="Roboto Condensed"/>
            <w:sz w:val="22"/>
            <w:szCs w:val="22"/>
            <w:rPrChange w:id="1429" w:author="Benedict Diederich" w:date="2022-05-25T17:33:00Z">
              <w:rPr>
                <w:sz w:val="22"/>
                <w:szCs w:val="22"/>
              </w:rPr>
            </w:rPrChange>
          </w:rPr>
          <w:delText>Theoretische Modellierung von DMD Adressierung</w:delText>
        </w:r>
      </w:del>
    </w:p>
    <w:p w14:paraId="5BB97CE6" w14:textId="44B133C4" w:rsidR="00E25B71" w:rsidRPr="006F5CB9" w:rsidDel="00D519E2" w:rsidRDefault="00E25B71" w:rsidP="006F5CB9">
      <w:pPr>
        <w:pStyle w:val="Listenabsatz"/>
        <w:numPr>
          <w:ilvl w:val="1"/>
          <w:numId w:val="1"/>
        </w:numPr>
        <w:jc w:val="both"/>
        <w:rPr>
          <w:del w:id="1430" w:author="Benedict Diederich" w:date="2022-05-25T14:49:00Z"/>
          <w:rFonts w:ascii="Roboto Condensed" w:hAnsi="Roboto Condensed"/>
          <w:sz w:val="22"/>
          <w:szCs w:val="22"/>
          <w:rPrChange w:id="1431" w:author="Benedict Diederich" w:date="2022-05-25T17:33:00Z">
            <w:rPr>
              <w:del w:id="1432" w:author="Benedict Diederich" w:date="2022-05-25T14:49:00Z"/>
              <w:sz w:val="22"/>
              <w:szCs w:val="22"/>
            </w:rPr>
          </w:rPrChange>
        </w:rPr>
        <w:pPrChange w:id="1433" w:author="Benedict Diederich" w:date="2022-05-25T17:33:00Z">
          <w:pPr>
            <w:pStyle w:val="Listenabsatz"/>
            <w:numPr>
              <w:ilvl w:val="1"/>
              <w:numId w:val="1"/>
            </w:numPr>
            <w:ind w:left="1440" w:hanging="360"/>
          </w:pPr>
        </w:pPrChange>
      </w:pPr>
      <w:del w:id="1434" w:author="Benedict Diederich" w:date="2022-05-25T14:49:00Z">
        <w:r w:rsidRPr="006F5CB9" w:rsidDel="00D519E2">
          <w:rPr>
            <w:rFonts w:ascii="Roboto Condensed" w:hAnsi="Roboto Condensed"/>
            <w:sz w:val="22"/>
            <w:szCs w:val="22"/>
            <w:rPrChange w:id="1435" w:author="Benedict Diederich" w:date="2022-05-25T17:33:00Z">
              <w:rPr>
                <w:sz w:val="22"/>
                <w:szCs w:val="22"/>
              </w:rPr>
            </w:rPrChange>
          </w:rPr>
          <w:delText>Effizienzsteigerung von Mustererzeugung mittels neuer numerischer Verfahren (Brown et al. )</w:delText>
        </w:r>
      </w:del>
    </w:p>
    <w:p w14:paraId="0FA15C03" w14:textId="2165EB57" w:rsidR="000226E4" w:rsidRPr="006F5CB9" w:rsidDel="00D519E2" w:rsidRDefault="000226E4" w:rsidP="006F5CB9">
      <w:pPr>
        <w:pStyle w:val="Listenabsatz"/>
        <w:numPr>
          <w:ilvl w:val="1"/>
          <w:numId w:val="1"/>
        </w:numPr>
        <w:jc w:val="both"/>
        <w:rPr>
          <w:del w:id="1436" w:author="Benedict Diederich" w:date="2022-05-25T14:49:00Z"/>
          <w:rFonts w:ascii="Roboto Condensed" w:hAnsi="Roboto Condensed"/>
          <w:sz w:val="22"/>
          <w:szCs w:val="22"/>
          <w:rPrChange w:id="1437" w:author="Benedict Diederich" w:date="2022-05-25T17:33:00Z">
            <w:rPr>
              <w:del w:id="1438" w:author="Benedict Diederich" w:date="2022-05-25T14:49:00Z"/>
              <w:sz w:val="22"/>
              <w:szCs w:val="22"/>
            </w:rPr>
          </w:rPrChange>
        </w:rPr>
        <w:pPrChange w:id="1439" w:author="Benedict Diederich" w:date="2022-05-25T17:33:00Z">
          <w:pPr>
            <w:pStyle w:val="Listenabsatz"/>
            <w:numPr>
              <w:ilvl w:val="1"/>
              <w:numId w:val="1"/>
            </w:numPr>
            <w:ind w:left="1440" w:hanging="360"/>
          </w:pPr>
        </w:pPrChange>
      </w:pPr>
      <w:del w:id="1440" w:author="Benedict Diederich" w:date="2022-05-25T14:49:00Z">
        <w:r w:rsidRPr="006F5CB9" w:rsidDel="00D519E2">
          <w:rPr>
            <w:rFonts w:ascii="Roboto Condensed" w:hAnsi="Roboto Condensed"/>
            <w:sz w:val="22"/>
            <w:szCs w:val="22"/>
            <w:rPrChange w:id="1441" w:author="Benedict Diederich" w:date="2022-05-25T17:33:00Z">
              <w:rPr>
                <w:sz w:val="22"/>
                <w:szCs w:val="22"/>
              </w:rPr>
            </w:rPrChange>
          </w:rPr>
          <w:delText xml:space="preserve">Multicolour mit </w:delText>
        </w:r>
      </w:del>
      <w:ins w:id="1442" w:author="Wang,Haoran //Leibniz-IPHT" w:date="2022-05-24T16:06:00Z">
        <w:del w:id="1443" w:author="Benedict Diederich" w:date="2022-05-25T14:49:00Z">
          <w:r w:rsidR="004977B1" w:rsidRPr="006F5CB9" w:rsidDel="00D519E2">
            <w:rPr>
              <w:rFonts w:ascii="Roboto Condensed" w:hAnsi="Roboto Condensed"/>
              <w:sz w:val="22"/>
              <w:szCs w:val="22"/>
              <w:rPrChange w:id="1444" w:author="Benedict Diederich" w:date="2022-05-25T17:33:00Z">
                <w:rPr>
                  <w:sz w:val="22"/>
                  <w:szCs w:val="22"/>
                </w:rPr>
              </w:rPrChange>
            </w:rPr>
            <w:delText>e</w:delText>
          </w:r>
        </w:del>
      </w:ins>
      <w:del w:id="1445" w:author="Benedict Diederich" w:date="2022-05-25T14:49:00Z">
        <w:r w:rsidRPr="006F5CB9" w:rsidDel="00D519E2">
          <w:rPr>
            <w:rFonts w:ascii="Roboto Condensed" w:hAnsi="Roboto Condensed"/>
            <w:sz w:val="22"/>
            <w:szCs w:val="22"/>
            <w:rPrChange w:id="1446" w:author="Benedict Diederich" w:date="2022-05-25T17:33:00Z">
              <w:rPr>
                <w:sz w:val="22"/>
                <w:szCs w:val="22"/>
              </w:rPr>
            </w:rPrChange>
          </w:rPr>
          <w:delText>ienem DMD nicht mit mehreen Modulen, kosteneffizient!</w:delText>
        </w:r>
      </w:del>
    </w:p>
    <w:p w14:paraId="2C42224D" w14:textId="5E021B7B" w:rsidR="000226E4" w:rsidRPr="006F5CB9" w:rsidDel="00D519E2" w:rsidRDefault="000226E4" w:rsidP="006F5CB9">
      <w:pPr>
        <w:pStyle w:val="Listenabsatz"/>
        <w:numPr>
          <w:ilvl w:val="1"/>
          <w:numId w:val="1"/>
        </w:numPr>
        <w:jc w:val="both"/>
        <w:rPr>
          <w:del w:id="1447" w:author="Benedict Diederich" w:date="2022-05-25T14:49:00Z"/>
          <w:rFonts w:ascii="Roboto Condensed" w:hAnsi="Roboto Condensed"/>
          <w:sz w:val="22"/>
          <w:szCs w:val="22"/>
          <w:rPrChange w:id="1448" w:author="Benedict Diederich" w:date="2022-05-25T17:33:00Z">
            <w:rPr>
              <w:del w:id="1449" w:author="Benedict Diederich" w:date="2022-05-25T14:49:00Z"/>
              <w:sz w:val="22"/>
              <w:szCs w:val="22"/>
            </w:rPr>
          </w:rPrChange>
        </w:rPr>
        <w:pPrChange w:id="1450" w:author="Benedict Diederich" w:date="2022-05-25T17:33:00Z">
          <w:pPr>
            <w:pStyle w:val="Listenabsatz"/>
            <w:numPr>
              <w:ilvl w:val="1"/>
              <w:numId w:val="1"/>
            </w:numPr>
            <w:ind w:left="1440" w:hanging="360"/>
          </w:pPr>
        </w:pPrChange>
      </w:pPr>
    </w:p>
    <w:p w14:paraId="2376E301" w14:textId="1EAFCB3D" w:rsidR="00E25B71" w:rsidRPr="006F5CB9" w:rsidDel="00D519E2" w:rsidRDefault="00E25B71" w:rsidP="006F5CB9">
      <w:pPr>
        <w:pStyle w:val="Listenabsatz"/>
        <w:numPr>
          <w:ilvl w:val="0"/>
          <w:numId w:val="1"/>
        </w:numPr>
        <w:jc w:val="both"/>
        <w:rPr>
          <w:del w:id="1451" w:author="Benedict Diederich" w:date="2022-05-25T14:49:00Z"/>
          <w:rFonts w:ascii="Roboto Condensed" w:hAnsi="Roboto Condensed"/>
          <w:sz w:val="22"/>
          <w:szCs w:val="22"/>
          <w:rPrChange w:id="1452" w:author="Benedict Diederich" w:date="2022-05-25T17:33:00Z">
            <w:rPr>
              <w:del w:id="1453" w:author="Benedict Diederich" w:date="2022-05-25T14:49:00Z"/>
              <w:sz w:val="22"/>
              <w:szCs w:val="22"/>
            </w:rPr>
          </w:rPrChange>
        </w:rPr>
        <w:pPrChange w:id="1454" w:author="Benedict Diederich" w:date="2022-05-25T17:33:00Z">
          <w:pPr>
            <w:pStyle w:val="Listenabsatz"/>
            <w:numPr>
              <w:numId w:val="1"/>
            </w:numPr>
            <w:ind w:hanging="360"/>
          </w:pPr>
        </w:pPrChange>
      </w:pPr>
      <w:del w:id="1455" w:author="Benedict Diederich" w:date="2022-05-25T14:49:00Z">
        <w:r w:rsidRPr="006F5CB9" w:rsidDel="00D519E2">
          <w:rPr>
            <w:rFonts w:ascii="Roboto Condensed" w:hAnsi="Roboto Condensed"/>
            <w:sz w:val="22"/>
            <w:szCs w:val="22"/>
            <w:rPrChange w:id="1456" w:author="Benedict Diederich" w:date="2022-05-25T17:33:00Z">
              <w:rPr>
                <w:sz w:val="22"/>
                <w:szCs w:val="22"/>
              </w:rPr>
            </w:rPrChange>
          </w:rPr>
          <w:delText>Publikation:</w:delText>
        </w:r>
      </w:del>
    </w:p>
    <w:p w14:paraId="1DD92E27" w14:textId="0972F3E5" w:rsidR="00E25B71" w:rsidRPr="006F5CB9" w:rsidDel="00D519E2" w:rsidRDefault="00E25B71" w:rsidP="006F5CB9">
      <w:pPr>
        <w:pStyle w:val="Listenabsatz"/>
        <w:numPr>
          <w:ilvl w:val="1"/>
          <w:numId w:val="1"/>
        </w:numPr>
        <w:jc w:val="both"/>
        <w:rPr>
          <w:del w:id="1457" w:author="Benedict Diederich" w:date="2022-05-25T14:49:00Z"/>
          <w:rFonts w:ascii="Roboto Condensed" w:hAnsi="Roboto Condensed"/>
          <w:sz w:val="22"/>
          <w:szCs w:val="22"/>
          <w:rPrChange w:id="1458" w:author="Benedict Diederich" w:date="2022-05-25T17:33:00Z">
            <w:rPr>
              <w:del w:id="1459" w:author="Benedict Diederich" w:date="2022-05-25T14:49:00Z"/>
              <w:sz w:val="22"/>
              <w:szCs w:val="22"/>
            </w:rPr>
          </w:rPrChange>
        </w:rPr>
        <w:pPrChange w:id="1460" w:author="Benedict Diederich" w:date="2022-05-25T17:33:00Z">
          <w:pPr>
            <w:pStyle w:val="Listenabsatz"/>
            <w:numPr>
              <w:ilvl w:val="1"/>
              <w:numId w:val="1"/>
            </w:numPr>
            <w:ind w:left="1440" w:hanging="360"/>
          </w:pPr>
        </w:pPrChange>
      </w:pPr>
      <w:del w:id="1461" w:author="Benedict Diederich" w:date="2022-05-25T14:49:00Z">
        <w:r w:rsidRPr="006F5CB9" w:rsidDel="00D519E2">
          <w:rPr>
            <w:rFonts w:ascii="Roboto Condensed" w:hAnsi="Roboto Condensed"/>
            <w:sz w:val="22"/>
            <w:szCs w:val="22"/>
            <w:rPrChange w:id="1462" w:author="Benedict Diederich" w:date="2022-05-25T17:33:00Z">
              <w:rPr>
                <w:sz w:val="22"/>
                <w:szCs w:val="22"/>
              </w:rPr>
            </w:rPrChange>
          </w:rPr>
          <w:delText>Präsentation, SIMPosium</w:delText>
        </w:r>
      </w:del>
    </w:p>
    <w:p w14:paraId="2B9ABA74" w14:textId="0B1BD510" w:rsidR="00E25B71" w:rsidRPr="006F5CB9" w:rsidDel="00D519E2" w:rsidRDefault="00E25B71" w:rsidP="006F5CB9">
      <w:pPr>
        <w:pStyle w:val="Listenabsatz"/>
        <w:numPr>
          <w:ilvl w:val="1"/>
          <w:numId w:val="1"/>
        </w:numPr>
        <w:jc w:val="both"/>
        <w:rPr>
          <w:del w:id="1463" w:author="Benedict Diederich" w:date="2022-05-25T14:49:00Z"/>
          <w:rFonts w:ascii="Roboto Condensed" w:hAnsi="Roboto Condensed"/>
          <w:sz w:val="22"/>
          <w:szCs w:val="22"/>
          <w:rPrChange w:id="1464" w:author="Benedict Diederich" w:date="2022-05-25T17:33:00Z">
            <w:rPr>
              <w:del w:id="1465" w:author="Benedict Diederich" w:date="2022-05-25T14:49:00Z"/>
              <w:sz w:val="22"/>
              <w:szCs w:val="22"/>
            </w:rPr>
          </w:rPrChange>
        </w:rPr>
        <w:pPrChange w:id="1466" w:author="Benedict Diederich" w:date="2022-05-25T17:33:00Z">
          <w:pPr>
            <w:pStyle w:val="Listenabsatz"/>
            <w:numPr>
              <w:ilvl w:val="1"/>
              <w:numId w:val="1"/>
            </w:numPr>
            <w:ind w:left="1440" w:hanging="360"/>
          </w:pPr>
        </w:pPrChange>
      </w:pPr>
      <w:del w:id="1467" w:author="Benedict Diederich" w:date="2022-05-25T14:49:00Z">
        <w:r w:rsidRPr="006F5CB9" w:rsidDel="00D519E2">
          <w:rPr>
            <w:rFonts w:ascii="Roboto Condensed" w:hAnsi="Roboto Condensed"/>
            <w:sz w:val="22"/>
            <w:szCs w:val="22"/>
            <w:rPrChange w:id="1468" w:author="Benedict Diederich" w:date="2022-05-25T17:33:00Z">
              <w:rPr>
                <w:sz w:val="22"/>
                <w:szCs w:val="22"/>
              </w:rPr>
            </w:rPrChange>
          </w:rPr>
          <w:delText>Publikation: Wang et al. 2022</w:delText>
        </w:r>
      </w:del>
    </w:p>
    <w:p w14:paraId="516E3F0B" w14:textId="6075F73F" w:rsidR="00E25B71" w:rsidRPr="006F5CB9" w:rsidDel="00D519E2" w:rsidRDefault="00E25B71" w:rsidP="006F5CB9">
      <w:pPr>
        <w:pStyle w:val="Listenabsatz"/>
        <w:numPr>
          <w:ilvl w:val="0"/>
          <w:numId w:val="1"/>
        </w:numPr>
        <w:jc w:val="both"/>
        <w:rPr>
          <w:del w:id="1469" w:author="Benedict Diederich" w:date="2022-05-25T14:49:00Z"/>
          <w:rFonts w:ascii="Roboto Condensed" w:hAnsi="Roboto Condensed"/>
          <w:sz w:val="22"/>
          <w:szCs w:val="22"/>
          <w:rPrChange w:id="1470" w:author="Benedict Diederich" w:date="2022-05-25T17:33:00Z">
            <w:rPr>
              <w:del w:id="1471" w:author="Benedict Diederich" w:date="2022-05-25T14:49:00Z"/>
              <w:sz w:val="22"/>
              <w:szCs w:val="22"/>
            </w:rPr>
          </w:rPrChange>
        </w:rPr>
        <w:pPrChange w:id="1472" w:author="Benedict Diederich" w:date="2022-05-25T17:33:00Z">
          <w:pPr>
            <w:pStyle w:val="Listenabsatz"/>
            <w:numPr>
              <w:numId w:val="1"/>
            </w:numPr>
            <w:ind w:hanging="360"/>
          </w:pPr>
        </w:pPrChange>
      </w:pPr>
      <w:del w:id="1473" w:author="Benedict Diederich" w:date="2022-05-25T14:49:00Z">
        <w:r w:rsidRPr="006F5CB9" w:rsidDel="00D519E2">
          <w:rPr>
            <w:rFonts w:ascii="Roboto Condensed" w:hAnsi="Roboto Condensed"/>
            <w:sz w:val="22"/>
            <w:szCs w:val="22"/>
            <w:rPrChange w:id="1474" w:author="Benedict Diederich" w:date="2022-05-25T17:33:00Z">
              <w:rPr>
                <w:sz w:val="22"/>
                <w:szCs w:val="22"/>
              </w:rPr>
            </w:rPrChange>
          </w:rPr>
          <w:delText>Nikon:</w:delText>
        </w:r>
      </w:del>
    </w:p>
    <w:p w14:paraId="26F21259" w14:textId="6205F666" w:rsidR="00E25B71" w:rsidRPr="006F5CB9" w:rsidDel="00D519E2" w:rsidRDefault="00E25B71" w:rsidP="006F5CB9">
      <w:pPr>
        <w:pStyle w:val="Listenabsatz"/>
        <w:numPr>
          <w:ilvl w:val="1"/>
          <w:numId w:val="1"/>
        </w:numPr>
        <w:jc w:val="both"/>
        <w:rPr>
          <w:del w:id="1475" w:author="Benedict Diederich" w:date="2022-05-25T14:49:00Z"/>
          <w:rFonts w:ascii="Roboto Condensed" w:hAnsi="Roboto Condensed"/>
          <w:sz w:val="22"/>
          <w:szCs w:val="22"/>
          <w:rPrChange w:id="1476" w:author="Benedict Diederich" w:date="2022-05-25T17:33:00Z">
            <w:rPr>
              <w:del w:id="1477" w:author="Benedict Diederich" w:date="2022-05-25T14:49:00Z"/>
              <w:sz w:val="22"/>
              <w:szCs w:val="22"/>
            </w:rPr>
          </w:rPrChange>
        </w:rPr>
        <w:pPrChange w:id="1478" w:author="Benedict Diederich" w:date="2022-05-25T17:33:00Z">
          <w:pPr>
            <w:pStyle w:val="Listenabsatz"/>
            <w:numPr>
              <w:ilvl w:val="1"/>
              <w:numId w:val="1"/>
            </w:numPr>
            <w:ind w:left="1440" w:hanging="360"/>
          </w:pPr>
        </w:pPrChange>
      </w:pPr>
      <w:del w:id="1479" w:author="Benedict Diederich" w:date="2022-05-25T14:49:00Z">
        <w:r w:rsidRPr="006F5CB9" w:rsidDel="00D519E2">
          <w:rPr>
            <w:rFonts w:ascii="Roboto Condensed" w:hAnsi="Roboto Condensed"/>
            <w:sz w:val="22"/>
            <w:szCs w:val="22"/>
            <w:rPrChange w:id="1480" w:author="Benedict Diederich" w:date="2022-05-25T17:33:00Z">
              <w:rPr>
                <w:sz w:val="22"/>
                <w:szCs w:val="22"/>
              </w:rPr>
            </w:rPrChange>
          </w:rPr>
          <w:delText>Interessensbekundung</w:delText>
        </w:r>
      </w:del>
    </w:p>
    <w:p w14:paraId="4A97C133" w14:textId="0C09DCF9" w:rsidR="00E25B71" w:rsidRPr="006F5CB9" w:rsidDel="00D519E2" w:rsidRDefault="00E25B71" w:rsidP="006F5CB9">
      <w:pPr>
        <w:pStyle w:val="Listenabsatz"/>
        <w:numPr>
          <w:ilvl w:val="1"/>
          <w:numId w:val="1"/>
        </w:numPr>
        <w:jc w:val="both"/>
        <w:rPr>
          <w:del w:id="1481" w:author="Benedict Diederich" w:date="2022-05-25T14:49:00Z"/>
          <w:rFonts w:ascii="Roboto Condensed" w:hAnsi="Roboto Condensed"/>
          <w:sz w:val="22"/>
          <w:szCs w:val="22"/>
          <w:rPrChange w:id="1482" w:author="Benedict Diederich" w:date="2022-05-25T17:33:00Z">
            <w:rPr>
              <w:del w:id="1483" w:author="Benedict Diederich" w:date="2022-05-25T14:49:00Z"/>
              <w:sz w:val="22"/>
              <w:szCs w:val="22"/>
            </w:rPr>
          </w:rPrChange>
        </w:rPr>
        <w:pPrChange w:id="1484" w:author="Benedict Diederich" w:date="2022-05-25T17:33:00Z">
          <w:pPr>
            <w:pStyle w:val="Listenabsatz"/>
            <w:numPr>
              <w:ilvl w:val="1"/>
              <w:numId w:val="1"/>
            </w:numPr>
            <w:ind w:left="1440" w:hanging="360"/>
          </w:pPr>
        </w:pPrChange>
      </w:pPr>
      <w:del w:id="1485" w:author="Benedict Diederich" w:date="2022-05-25T14:49:00Z">
        <w:r w:rsidRPr="006F5CB9" w:rsidDel="00D519E2">
          <w:rPr>
            <w:rFonts w:ascii="Roboto Condensed" w:hAnsi="Roboto Condensed"/>
            <w:sz w:val="22"/>
            <w:szCs w:val="22"/>
            <w:rPrChange w:id="1486" w:author="Benedict Diederich" w:date="2022-05-25T17:33:00Z">
              <w:rPr>
                <w:sz w:val="22"/>
                <w:szCs w:val="22"/>
              </w:rPr>
            </w:rPrChange>
          </w:rPr>
          <w:delText>Unterstützung mittels Stativ</w:delText>
        </w:r>
      </w:del>
    </w:p>
    <w:p w14:paraId="4A7BD650" w14:textId="4AEB737C" w:rsidR="00E25B71" w:rsidRPr="006F5CB9" w:rsidDel="00D519E2" w:rsidRDefault="00E25B71" w:rsidP="006F5CB9">
      <w:pPr>
        <w:pStyle w:val="Listenabsatz"/>
        <w:numPr>
          <w:ilvl w:val="1"/>
          <w:numId w:val="1"/>
        </w:numPr>
        <w:jc w:val="both"/>
        <w:rPr>
          <w:del w:id="1487" w:author="Benedict Diederich" w:date="2022-05-25T14:49:00Z"/>
          <w:rFonts w:ascii="Roboto Condensed" w:hAnsi="Roboto Condensed"/>
          <w:sz w:val="22"/>
          <w:szCs w:val="22"/>
          <w:rPrChange w:id="1488" w:author="Benedict Diederich" w:date="2022-05-25T17:33:00Z">
            <w:rPr>
              <w:del w:id="1489" w:author="Benedict Diederich" w:date="2022-05-25T14:49:00Z"/>
              <w:sz w:val="22"/>
              <w:szCs w:val="22"/>
            </w:rPr>
          </w:rPrChange>
        </w:rPr>
        <w:pPrChange w:id="1490" w:author="Benedict Diederich" w:date="2022-05-25T17:33:00Z">
          <w:pPr>
            <w:pStyle w:val="Listenabsatz"/>
            <w:numPr>
              <w:ilvl w:val="1"/>
              <w:numId w:val="1"/>
            </w:numPr>
            <w:ind w:left="1440" w:hanging="360"/>
          </w:pPr>
        </w:pPrChange>
      </w:pPr>
      <w:del w:id="1491" w:author="Benedict Diederich" w:date="2022-05-25T14:49:00Z">
        <w:r w:rsidRPr="006F5CB9" w:rsidDel="00D519E2">
          <w:rPr>
            <w:rFonts w:ascii="Roboto Condensed" w:hAnsi="Roboto Condensed"/>
            <w:sz w:val="22"/>
            <w:szCs w:val="22"/>
            <w:rPrChange w:id="1492" w:author="Benedict Diederich" w:date="2022-05-25T17:33:00Z">
              <w:rPr>
                <w:sz w:val="22"/>
                <w:szCs w:val="22"/>
              </w:rPr>
            </w:rPrChange>
          </w:rPr>
          <w:delText>Kooperationspartner</w:delText>
        </w:r>
      </w:del>
    </w:p>
    <w:p w14:paraId="7D306447" w14:textId="1230E878" w:rsidR="005F6E4A" w:rsidRPr="006F5CB9" w:rsidDel="00D519E2" w:rsidRDefault="000226E4" w:rsidP="006F5CB9">
      <w:pPr>
        <w:pStyle w:val="Listenabsatz"/>
        <w:numPr>
          <w:ilvl w:val="1"/>
          <w:numId w:val="1"/>
        </w:numPr>
        <w:jc w:val="both"/>
        <w:rPr>
          <w:del w:id="1493" w:author="Benedict Diederich" w:date="2022-05-25T14:49:00Z"/>
          <w:rFonts w:ascii="Roboto Condensed" w:hAnsi="Roboto Condensed"/>
          <w:sz w:val="22"/>
          <w:szCs w:val="22"/>
          <w:rPrChange w:id="1494" w:author="Benedict Diederich" w:date="2022-05-25T17:33:00Z">
            <w:rPr>
              <w:del w:id="1495" w:author="Benedict Diederich" w:date="2022-05-25T14:49:00Z"/>
              <w:sz w:val="22"/>
              <w:szCs w:val="22"/>
            </w:rPr>
          </w:rPrChange>
        </w:rPr>
        <w:pPrChange w:id="1496" w:author="Benedict Diederich" w:date="2022-05-25T17:33:00Z">
          <w:pPr>
            <w:pStyle w:val="Listenabsatz"/>
            <w:numPr>
              <w:ilvl w:val="1"/>
              <w:numId w:val="1"/>
            </w:numPr>
            <w:ind w:left="1440" w:hanging="360"/>
          </w:pPr>
        </w:pPrChange>
      </w:pPr>
      <w:del w:id="1497" w:author="Benedict Diederich" w:date="2022-05-25T14:49:00Z">
        <w:r w:rsidRPr="006F5CB9" w:rsidDel="00D519E2">
          <w:rPr>
            <w:rFonts w:ascii="Roboto Condensed" w:hAnsi="Roboto Condensed"/>
            <w:sz w:val="22"/>
            <w:szCs w:val="22"/>
            <w:rPrChange w:id="1498" w:author="Benedict Diederich" w:date="2022-05-25T17:33:00Z">
              <w:rPr>
                <w:sz w:val="22"/>
                <w:szCs w:val="22"/>
              </w:rPr>
            </w:rPrChange>
          </w:rPr>
          <w:delText>Sampling problem mit Tubuslinse, Verzögerung in der Lieferung</w:delText>
        </w:r>
      </w:del>
    </w:p>
    <w:p w14:paraId="0EA080B5" w14:textId="0110A5DE" w:rsidR="005F6E4A" w:rsidRPr="006F5CB9" w:rsidDel="00D519E2" w:rsidRDefault="005F6E4A" w:rsidP="006F5CB9">
      <w:pPr>
        <w:jc w:val="both"/>
        <w:rPr>
          <w:del w:id="1499" w:author="Benedict Diederich" w:date="2022-05-25T14:49:00Z"/>
          <w:rFonts w:ascii="Roboto Condensed" w:hAnsi="Roboto Condensed"/>
          <w:sz w:val="22"/>
          <w:szCs w:val="22"/>
          <w:rPrChange w:id="1500" w:author="Benedict Diederich" w:date="2022-05-25T17:33:00Z">
            <w:rPr>
              <w:del w:id="1501" w:author="Benedict Diederich" w:date="2022-05-25T14:49:00Z"/>
              <w:sz w:val="22"/>
              <w:szCs w:val="22"/>
            </w:rPr>
          </w:rPrChange>
        </w:rPr>
        <w:pPrChange w:id="1502" w:author="Benedict Diederich" w:date="2022-05-25T17:33:00Z">
          <w:pPr/>
        </w:pPrChange>
      </w:pPr>
      <w:del w:id="1503" w:author="Benedict Diederich" w:date="2022-05-25T14:49:00Z">
        <w:r w:rsidRPr="006F5CB9" w:rsidDel="00D519E2">
          <w:rPr>
            <w:rFonts w:ascii="Roboto Condensed" w:hAnsi="Roboto Condensed"/>
            <w:sz w:val="22"/>
            <w:szCs w:val="22"/>
            <w:rPrChange w:id="1504" w:author="Benedict Diederich" w:date="2022-05-25T17:33:00Z">
              <w:rPr>
                <w:sz w:val="22"/>
                <w:szCs w:val="22"/>
              </w:rPr>
            </w:rPrChange>
          </w:rPr>
          <w:br w:type="page"/>
        </w:r>
      </w:del>
    </w:p>
    <w:p w14:paraId="6743A04F" w14:textId="76B7E6B9" w:rsidR="005F6E4A" w:rsidRPr="006F5CB9" w:rsidDel="00D519E2" w:rsidRDefault="005F6E4A" w:rsidP="006F5CB9">
      <w:pPr>
        <w:pStyle w:val="Default"/>
        <w:jc w:val="both"/>
        <w:rPr>
          <w:del w:id="1505" w:author="Benedict Diederich" w:date="2022-05-25T14:49:00Z"/>
          <w:rFonts w:ascii="Roboto Condensed" w:hAnsi="Roboto Condensed"/>
          <w:sz w:val="22"/>
          <w:szCs w:val="22"/>
          <w:rPrChange w:id="1506" w:author="Benedict Diederich" w:date="2022-05-25T17:33:00Z">
            <w:rPr>
              <w:del w:id="1507" w:author="Benedict Diederich" w:date="2022-05-25T14:49:00Z"/>
              <w:sz w:val="22"/>
              <w:szCs w:val="22"/>
            </w:rPr>
          </w:rPrChange>
        </w:rPr>
        <w:pPrChange w:id="1508" w:author="Benedict Diederich" w:date="2022-05-25T17:33:00Z">
          <w:pPr>
            <w:pStyle w:val="Default"/>
          </w:pPr>
        </w:pPrChange>
      </w:pPr>
    </w:p>
    <w:p w14:paraId="2869D7F5" w14:textId="0CEDFD34" w:rsidR="00832D6C" w:rsidRPr="006F5CB9" w:rsidDel="00D519E2" w:rsidRDefault="005F6E4A" w:rsidP="006F5CB9">
      <w:pPr>
        <w:pStyle w:val="Default"/>
        <w:jc w:val="both"/>
        <w:rPr>
          <w:del w:id="1509" w:author="Benedict Diederich" w:date="2022-05-25T14:54:00Z"/>
          <w:rFonts w:ascii="Roboto Condensed" w:hAnsi="Roboto Condensed"/>
          <w:b/>
          <w:bCs/>
          <w:sz w:val="22"/>
          <w:szCs w:val="22"/>
          <w:rPrChange w:id="1510" w:author="Benedict Diederich" w:date="2022-05-25T17:33:00Z">
            <w:rPr>
              <w:del w:id="1511" w:author="Benedict Diederich" w:date="2022-05-25T14:54:00Z"/>
              <w:b/>
              <w:bCs/>
              <w:sz w:val="22"/>
              <w:szCs w:val="22"/>
            </w:rPr>
          </w:rPrChange>
        </w:rPr>
        <w:pPrChange w:id="1512" w:author="Benedict Diederich" w:date="2022-05-25T17:33:00Z">
          <w:pPr>
            <w:pStyle w:val="Default"/>
          </w:pPr>
        </w:pPrChange>
      </w:pPr>
      <w:del w:id="1513" w:author="Benedict Diederich" w:date="2022-05-25T14:54:00Z">
        <w:r w:rsidRPr="006F5CB9" w:rsidDel="00D519E2">
          <w:rPr>
            <w:rFonts w:ascii="Roboto Condensed" w:hAnsi="Roboto Condensed"/>
            <w:b/>
            <w:bCs/>
            <w:sz w:val="22"/>
            <w:szCs w:val="22"/>
            <w:rPrChange w:id="1514" w:author="Benedict Diederich" w:date="2022-05-25T17:33:00Z">
              <w:rPr>
                <w:b/>
                <w:bCs/>
                <w:sz w:val="22"/>
                <w:szCs w:val="22"/>
              </w:rPr>
            </w:rPrChange>
          </w:rPr>
          <w:delText>3. Führende Konkurrenzprodukte/-verfahren, internationaler Stand der Technik unter</w:delText>
        </w:r>
      </w:del>
    </w:p>
    <w:p w14:paraId="0942D085" w14:textId="3EA8BE8F" w:rsidR="005F6E4A" w:rsidRPr="006F5CB9" w:rsidDel="00D519E2" w:rsidRDefault="005F6E4A" w:rsidP="006F5CB9">
      <w:pPr>
        <w:pStyle w:val="Default"/>
        <w:jc w:val="both"/>
        <w:rPr>
          <w:del w:id="1515" w:author="Benedict Diederich" w:date="2022-05-25T14:54:00Z"/>
          <w:rFonts w:ascii="Roboto Condensed" w:hAnsi="Roboto Condensed"/>
          <w:sz w:val="22"/>
          <w:szCs w:val="22"/>
          <w:rPrChange w:id="1516" w:author="Benedict Diederich" w:date="2022-05-25T17:33:00Z">
            <w:rPr>
              <w:del w:id="1517" w:author="Benedict Diederich" w:date="2022-05-25T14:54:00Z"/>
              <w:sz w:val="22"/>
              <w:szCs w:val="22"/>
            </w:rPr>
          </w:rPrChange>
        </w:rPr>
        <w:pPrChange w:id="1518" w:author="Benedict Diederich" w:date="2022-05-25T17:33:00Z">
          <w:pPr>
            <w:pStyle w:val="Default"/>
          </w:pPr>
        </w:pPrChange>
      </w:pPr>
      <w:del w:id="1519" w:author="Benedict Diederich" w:date="2022-05-25T14:54:00Z">
        <w:r w:rsidRPr="006F5CB9" w:rsidDel="00D519E2">
          <w:rPr>
            <w:rFonts w:ascii="Roboto Condensed" w:hAnsi="Roboto Condensed"/>
            <w:b/>
            <w:bCs/>
            <w:sz w:val="22"/>
            <w:szCs w:val="22"/>
            <w:rPrChange w:id="1520" w:author="Benedict Diederich" w:date="2022-05-25T17:33:00Z">
              <w:rPr>
                <w:b/>
                <w:bCs/>
                <w:sz w:val="22"/>
                <w:szCs w:val="22"/>
              </w:rPr>
            </w:rPrChange>
          </w:rPr>
          <w:delText xml:space="preserve">. Erhebliche technische Risiken des FuE-Projektes </w:delText>
        </w:r>
      </w:del>
    </w:p>
    <w:p w14:paraId="63463D54" w14:textId="3FC30BCD" w:rsidR="005F6E4A" w:rsidRPr="006F5CB9" w:rsidDel="00D519E2" w:rsidRDefault="005F6E4A" w:rsidP="006F5CB9">
      <w:pPr>
        <w:pStyle w:val="Default"/>
        <w:jc w:val="both"/>
        <w:rPr>
          <w:del w:id="1521" w:author="Benedict Diederich" w:date="2022-05-25T14:54:00Z"/>
          <w:rFonts w:ascii="Roboto Condensed" w:hAnsi="Roboto Condensed"/>
          <w:sz w:val="22"/>
          <w:szCs w:val="22"/>
          <w:rPrChange w:id="1522" w:author="Benedict Diederich" w:date="2022-05-25T17:33:00Z">
            <w:rPr>
              <w:del w:id="1523" w:author="Benedict Diederich" w:date="2022-05-25T14:54:00Z"/>
              <w:sz w:val="22"/>
              <w:szCs w:val="22"/>
            </w:rPr>
          </w:rPrChange>
        </w:rPr>
        <w:pPrChange w:id="1524" w:author="Benedict Diederich" w:date="2022-05-25T17:33:00Z">
          <w:pPr>
            <w:pStyle w:val="Default"/>
          </w:pPr>
        </w:pPrChange>
      </w:pPr>
      <w:del w:id="1525" w:author="Benedict Diederich" w:date="2022-05-25T14:54:00Z">
        <w:r w:rsidRPr="006F5CB9" w:rsidDel="00D519E2">
          <w:rPr>
            <w:rFonts w:ascii="Roboto Condensed" w:hAnsi="Roboto Condensed"/>
            <w:sz w:val="22"/>
            <w:szCs w:val="22"/>
            <w:rPrChange w:id="1526" w:author="Benedict Diederich" w:date="2022-05-25T17:33:00Z">
              <w:rPr>
                <w:sz w:val="22"/>
                <w:szCs w:val="22"/>
              </w:rPr>
            </w:rPrChange>
          </w:rPr>
          <w:delText xml:space="preserve">• Das universelle opto-mechanische Design hängt auch von der Verfügbarkeit der Informationen über Abmessungen und Optik der verschiedenen Mikroskop-Hersteller ab. Von daher kann es sein, dass die Auswahlmöglichkeiten möglicherweise am Ende des Projekts erst einmal geringer sind. </w:delText>
        </w:r>
      </w:del>
    </w:p>
    <w:p w14:paraId="18ABB681" w14:textId="361AB8E4" w:rsidR="005F6E4A" w:rsidRPr="006F5CB9" w:rsidDel="00D519E2" w:rsidRDefault="005F6E4A" w:rsidP="006F5CB9">
      <w:pPr>
        <w:pStyle w:val="Default"/>
        <w:jc w:val="both"/>
        <w:rPr>
          <w:del w:id="1527" w:author="Benedict Diederich" w:date="2022-05-25T14:54:00Z"/>
          <w:rFonts w:ascii="Roboto Condensed" w:hAnsi="Roboto Condensed"/>
          <w:sz w:val="22"/>
          <w:szCs w:val="22"/>
          <w:rPrChange w:id="1528" w:author="Benedict Diederich" w:date="2022-05-25T17:33:00Z">
            <w:rPr>
              <w:del w:id="1529" w:author="Benedict Diederich" w:date="2022-05-25T14:54:00Z"/>
              <w:sz w:val="22"/>
              <w:szCs w:val="22"/>
            </w:rPr>
          </w:rPrChange>
        </w:rPr>
        <w:pPrChange w:id="1530" w:author="Benedict Diederich" w:date="2022-05-25T17:33:00Z">
          <w:pPr>
            <w:pStyle w:val="Default"/>
          </w:pPr>
        </w:pPrChange>
      </w:pPr>
      <w:del w:id="1531" w:author="Benedict Diederich" w:date="2022-05-25T14:54:00Z">
        <w:r w:rsidRPr="006F5CB9" w:rsidDel="00D519E2">
          <w:rPr>
            <w:rFonts w:ascii="Roboto Condensed" w:hAnsi="Roboto Condensed"/>
            <w:sz w:val="22"/>
            <w:szCs w:val="22"/>
            <w:rPrChange w:id="1532" w:author="Benedict Diederich" w:date="2022-05-25T17:33:00Z">
              <w:rPr>
                <w:sz w:val="22"/>
                <w:szCs w:val="22"/>
              </w:rPr>
            </w:rPrChange>
          </w:rPr>
          <w:delText xml:space="preserve">• Einfach für die Benutzerin/den Benutzer zu verwendende Einrichtung des Systems für eine konstant hohe Bildqualtität ist schwer zu erreichen/Nutzerfreundlichkeit </w:delText>
        </w:r>
      </w:del>
    </w:p>
    <w:p w14:paraId="0E85376D" w14:textId="183CA322" w:rsidR="005F6E4A" w:rsidRPr="006F5CB9" w:rsidDel="00D519E2" w:rsidRDefault="005F6E4A" w:rsidP="006F5CB9">
      <w:pPr>
        <w:pStyle w:val="Default"/>
        <w:jc w:val="both"/>
        <w:rPr>
          <w:del w:id="1533" w:author="Benedict Diederich" w:date="2022-05-25T14:54:00Z"/>
          <w:rFonts w:ascii="Roboto Condensed" w:hAnsi="Roboto Condensed"/>
          <w:sz w:val="22"/>
          <w:szCs w:val="22"/>
          <w:rPrChange w:id="1534" w:author="Benedict Diederich" w:date="2022-05-25T17:33:00Z">
            <w:rPr>
              <w:del w:id="1535" w:author="Benedict Diederich" w:date="2022-05-25T14:54:00Z"/>
              <w:sz w:val="22"/>
              <w:szCs w:val="22"/>
            </w:rPr>
          </w:rPrChange>
        </w:rPr>
        <w:pPrChange w:id="1536" w:author="Benedict Diederich" w:date="2022-05-25T17:33:00Z">
          <w:pPr>
            <w:pStyle w:val="Default"/>
          </w:pPr>
        </w:pPrChange>
      </w:pPr>
      <w:del w:id="1537" w:author="Benedict Diederich" w:date="2022-05-25T14:54:00Z">
        <w:r w:rsidRPr="006F5CB9" w:rsidDel="00D519E2">
          <w:rPr>
            <w:rFonts w:ascii="Roboto Condensed" w:hAnsi="Roboto Condensed"/>
            <w:sz w:val="22"/>
            <w:szCs w:val="22"/>
            <w:rPrChange w:id="1538" w:author="Benedict Diederich" w:date="2022-05-25T17:33:00Z">
              <w:rPr>
                <w:sz w:val="22"/>
                <w:szCs w:val="22"/>
              </w:rPr>
            </w:rPrChange>
          </w:rPr>
          <w:delText xml:space="preserve">• Echtzeit-kompatible Ansteuerung der einzelnen Elemente wie Kamera und Display, sowie Synchronisation der Rekonstruktionssoftware </w:delText>
        </w:r>
      </w:del>
    </w:p>
    <w:p w14:paraId="27AC0BCB" w14:textId="1AC1B792" w:rsidR="005F6E4A" w:rsidRPr="006F5CB9" w:rsidDel="00D519E2" w:rsidRDefault="005F6E4A" w:rsidP="006F5CB9">
      <w:pPr>
        <w:pStyle w:val="Default"/>
        <w:jc w:val="both"/>
        <w:rPr>
          <w:del w:id="1539" w:author="Benedict Diederich" w:date="2022-05-25T14:54:00Z"/>
          <w:rFonts w:ascii="Roboto Condensed" w:hAnsi="Roboto Condensed"/>
          <w:sz w:val="22"/>
          <w:szCs w:val="22"/>
          <w:rPrChange w:id="1540" w:author="Benedict Diederich" w:date="2022-05-25T17:33:00Z">
            <w:rPr>
              <w:del w:id="1541" w:author="Benedict Diederich" w:date="2022-05-25T14:54:00Z"/>
              <w:sz w:val="22"/>
              <w:szCs w:val="22"/>
            </w:rPr>
          </w:rPrChange>
        </w:rPr>
        <w:pPrChange w:id="1542" w:author="Benedict Diederich" w:date="2022-05-25T17:33:00Z">
          <w:pPr>
            <w:pStyle w:val="Default"/>
          </w:pPr>
        </w:pPrChange>
      </w:pPr>
      <w:del w:id="1543" w:author="Benedict Diederich" w:date="2022-05-25T14:54:00Z">
        <w:r w:rsidRPr="006F5CB9" w:rsidDel="00D519E2">
          <w:rPr>
            <w:rFonts w:ascii="Roboto Condensed" w:hAnsi="Roboto Condensed"/>
            <w:sz w:val="21"/>
            <w:szCs w:val="21"/>
            <w:rPrChange w:id="1544" w:author="Benedict Diederich" w:date="2022-05-25T17:33:00Z">
              <w:rPr>
                <w:sz w:val="21"/>
                <w:szCs w:val="21"/>
              </w:rPr>
            </w:rPrChange>
          </w:rPr>
          <w:delText xml:space="preserve">• </w:delText>
        </w:r>
        <w:r w:rsidRPr="006F5CB9" w:rsidDel="00D519E2">
          <w:rPr>
            <w:rFonts w:ascii="Roboto Condensed" w:hAnsi="Roboto Condensed"/>
            <w:sz w:val="22"/>
            <w:szCs w:val="22"/>
            <w:rPrChange w:id="1545" w:author="Benedict Diederich" w:date="2022-05-25T17:33:00Z">
              <w:rPr>
                <w:sz w:val="22"/>
                <w:szCs w:val="22"/>
              </w:rPr>
            </w:rPrChange>
          </w:rPr>
          <w:delText xml:space="preserve">Es ist unbekannt, ob die Vorabkompression der Bilddaten die SIM Bilddatenverarbeitung negativ beeinflusst oder nicht. Davon wird es abhängen, ob eine Beschleunigung der SIM Bilddatenverarbeitung mit Hilfe einer Kompression zu erreichen ist oder nicht. </w:delText>
        </w:r>
      </w:del>
    </w:p>
    <w:p w14:paraId="0E4D3142" w14:textId="284C2795" w:rsidR="005F6E4A" w:rsidRPr="006F5CB9" w:rsidDel="00D519E2" w:rsidRDefault="005F6E4A" w:rsidP="006F5CB9">
      <w:pPr>
        <w:pStyle w:val="Default"/>
        <w:jc w:val="both"/>
        <w:rPr>
          <w:del w:id="1546" w:author="Benedict Diederich" w:date="2022-05-25T14:54:00Z"/>
          <w:rFonts w:ascii="Roboto Condensed" w:hAnsi="Roboto Condensed"/>
          <w:sz w:val="22"/>
          <w:szCs w:val="22"/>
          <w:rPrChange w:id="1547" w:author="Benedict Diederich" w:date="2022-05-25T17:33:00Z">
            <w:rPr>
              <w:del w:id="1548" w:author="Benedict Diederich" w:date="2022-05-25T14:54:00Z"/>
              <w:sz w:val="22"/>
              <w:szCs w:val="22"/>
            </w:rPr>
          </w:rPrChange>
        </w:rPr>
        <w:pPrChange w:id="1549" w:author="Benedict Diederich" w:date="2022-05-25T17:33:00Z">
          <w:pPr>
            <w:pStyle w:val="Default"/>
          </w:pPr>
        </w:pPrChange>
      </w:pPr>
      <w:del w:id="1550" w:author="Benedict Diederich" w:date="2022-05-25T14:54:00Z">
        <w:r w:rsidRPr="006F5CB9" w:rsidDel="00D519E2">
          <w:rPr>
            <w:rFonts w:ascii="Roboto Condensed" w:hAnsi="Roboto Condensed"/>
            <w:sz w:val="22"/>
            <w:szCs w:val="22"/>
            <w:rPrChange w:id="1551" w:author="Benedict Diederich" w:date="2022-05-25T17:33:00Z">
              <w:rPr>
                <w:sz w:val="22"/>
                <w:szCs w:val="22"/>
              </w:rPr>
            </w:rPrChange>
          </w:rPr>
          <w:delText xml:space="preserve">• Es ist unbekannt ob der neuartige hochauflösende Bildsensor empfindlich und schnell genug </w:delText>
        </w:r>
      </w:del>
    </w:p>
    <w:p w14:paraId="42676188" w14:textId="0C975141" w:rsidR="005F6E4A" w:rsidRPr="006F5CB9" w:rsidDel="00D519E2" w:rsidRDefault="005F6E4A" w:rsidP="006F5CB9">
      <w:pPr>
        <w:pStyle w:val="Default"/>
        <w:jc w:val="both"/>
        <w:rPr>
          <w:del w:id="1552" w:author="Benedict Diederich" w:date="2022-05-25T14:54:00Z"/>
          <w:rFonts w:ascii="Roboto Condensed" w:hAnsi="Roboto Condensed"/>
          <w:sz w:val="22"/>
          <w:szCs w:val="22"/>
          <w:rPrChange w:id="1553" w:author="Benedict Diederich" w:date="2022-05-25T17:33:00Z">
            <w:rPr>
              <w:del w:id="1554" w:author="Benedict Diederich" w:date="2022-05-25T14:54:00Z"/>
              <w:sz w:val="22"/>
              <w:szCs w:val="22"/>
            </w:rPr>
          </w:rPrChange>
        </w:rPr>
        <w:pPrChange w:id="1555" w:author="Benedict Diederich" w:date="2022-05-25T17:33:00Z">
          <w:pPr>
            <w:pStyle w:val="Default"/>
          </w:pPr>
        </w:pPrChange>
      </w:pPr>
    </w:p>
    <w:p w14:paraId="13156CDC" w14:textId="7357738E" w:rsidR="005F6E4A" w:rsidRPr="006F5CB9" w:rsidDel="00D519E2" w:rsidRDefault="005F6E4A" w:rsidP="006F5CB9">
      <w:pPr>
        <w:pStyle w:val="Default"/>
        <w:jc w:val="both"/>
        <w:rPr>
          <w:del w:id="1556" w:author="Benedict Diederich" w:date="2022-05-25T14:54:00Z"/>
          <w:rFonts w:ascii="Roboto Condensed" w:hAnsi="Roboto Condensed"/>
          <w:sz w:val="22"/>
          <w:szCs w:val="22"/>
          <w:rPrChange w:id="1557" w:author="Benedict Diederich" w:date="2022-05-25T17:33:00Z">
            <w:rPr>
              <w:del w:id="1558" w:author="Benedict Diederich" w:date="2022-05-25T14:54:00Z"/>
              <w:sz w:val="22"/>
              <w:szCs w:val="22"/>
            </w:rPr>
          </w:rPrChange>
        </w:rPr>
        <w:pPrChange w:id="1559" w:author="Benedict Diederich" w:date="2022-05-25T17:33:00Z">
          <w:pPr>
            <w:pStyle w:val="Default"/>
          </w:pPr>
        </w:pPrChange>
      </w:pPr>
      <w:del w:id="1560" w:author="Benedict Diederich" w:date="2022-05-25T14:54:00Z">
        <w:r w:rsidRPr="006F5CB9" w:rsidDel="00D519E2">
          <w:rPr>
            <w:rFonts w:ascii="Roboto Condensed" w:hAnsi="Roboto Condensed"/>
            <w:sz w:val="22"/>
            <w:szCs w:val="22"/>
            <w:rPrChange w:id="1561" w:author="Benedict Diederich" w:date="2022-05-25T17:33:00Z">
              <w:rPr>
                <w:sz w:val="22"/>
                <w:szCs w:val="22"/>
              </w:rPr>
            </w:rPrChange>
          </w:rPr>
          <w:delText xml:space="preserve">für den geplanten Einsatz im SIMMO System ist und ob die Kamera kostengünstig genug hergestellt werden kann. Von daher sollen auch existierende kostengünstige sCMOS Kameras eingesetzt werden. </w:delText>
        </w:r>
      </w:del>
    </w:p>
    <w:p w14:paraId="37FDEE38" w14:textId="3262E8A2" w:rsidR="005F6E4A" w:rsidRPr="006F5CB9" w:rsidDel="00D519E2" w:rsidRDefault="005F6E4A" w:rsidP="006F5CB9">
      <w:pPr>
        <w:pStyle w:val="Default"/>
        <w:jc w:val="both"/>
        <w:rPr>
          <w:del w:id="1562" w:author="Benedict Diederich" w:date="2022-05-25T14:54:00Z"/>
          <w:rFonts w:ascii="Roboto Condensed" w:hAnsi="Roboto Condensed"/>
          <w:sz w:val="22"/>
          <w:szCs w:val="22"/>
          <w:rPrChange w:id="1563" w:author="Benedict Diederich" w:date="2022-05-25T17:33:00Z">
            <w:rPr>
              <w:del w:id="1564" w:author="Benedict Diederich" w:date="2022-05-25T14:54:00Z"/>
              <w:sz w:val="22"/>
              <w:szCs w:val="22"/>
            </w:rPr>
          </w:rPrChange>
        </w:rPr>
        <w:pPrChange w:id="1565" w:author="Benedict Diederich" w:date="2022-05-25T17:33:00Z">
          <w:pPr>
            <w:pStyle w:val="Default"/>
          </w:pPr>
        </w:pPrChange>
      </w:pPr>
      <w:del w:id="1566" w:author="Benedict Diederich" w:date="2022-05-25T14:54:00Z">
        <w:r w:rsidRPr="006F5CB9" w:rsidDel="00D519E2">
          <w:rPr>
            <w:rFonts w:ascii="Roboto Condensed" w:hAnsi="Roboto Condensed"/>
            <w:sz w:val="22"/>
            <w:szCs w:val="22"/>
            <w:rPrChange w:id="1567" w:author="Benedict Diederich" w:date="2022-05-25T17:33:00Z">
              <w:rPr>
                <w:sz w:val="22"/>
                <w:szCs w:val="22"/>
              </w:rPr>
            </w:rPrChange>
          </w:rPr>
          <w:delText xml:space="preserve">• robuster und für den Nutzer/die Nutzerin intuitiver Algorithmus der adaptiv auf etwaige Abbildungsfehler eingeht und diese korrigiert </w:delText>
        </w:r>
      </w:del>
    </w:p>
    <w:p w14:paraId="23A899F6" w14:textId="236BCCFB" w:rsidR="005F6E4A" w:rsidRPr="006F5CB9" w:rsidDel="00D519E2" w:rsidRDefault="005F6E4A" w:rsidP="006F5CB9">
      <w:pPr>
        <w:pStyle w:val="Default"/>
        <w:jc w:val="both"/>
        <w:rPr>
          <w:del w:id="1568" w:author="Benedict Diederich" w:date="2022-05-25T14:54:00Z"/>
          <w:rFonts w:ascii="Roboto Condensed" w:hAnsi="Roboto Condensed"/>
          <w:sz w:val="22"/>
          <w:szCs w:val="22"/>
          <w:rPrChange w:id="1569" w:author="Benedict Diederich" w:date="2022-05-25T17:33:00Z">
            <w:rPr>
              <w:del w:id="1570" w:author="Benedict Diederich" w:date="2022-05-25T14:54:00Z"/>
              <w:sz w:val="22"/>
              <w:szCs w:val="22"/>
            </w:rPr>
          </w:rPrChange>
        </w:rPr>
        <w:pPrChange w:id="1571" w:author="Benedict Diederich" w:date="2022-05-25T17:33:00Z">
          <w:pPr>
            <w:pStyle w:val="Default"/>
          </w:pPr>
        </w:pPrChange>
      </w:pPr>
      <w:del w:id="1572" w:author="Benedict Diederich" w:date="2022-05-25T14:54:00Z">
        <w:r w:rsidRPr="006F5CB9" w:rsidDel="00D519E2">
          <w:rPr>
            <w:rFonts w:ascii="Roboto Condensed" w:hAnsi="Roboto Condensed"/>
            <w:sz w:val="22"/>
            <w:szCs w:val="22"/>
            <w:rPrChange w:id="1573" w:author="Benedict Diederich" w:date="2022-05-25T17:33:00Z">
              <w:rPr>
                <w:sz w:val="22"/>
                <w:szCs w:val="22"/>
              </w:rPr>
            </w:rPrChange>
          </w:rPr>
          <w:delText xml:space="preserve">• Kompakteres optisches Design (Verwendung 20cm Linsen statt 50cm Linsen) kann Aberrationen erzeugen, welche nicht mehr tolerabel sind </w:delText>
        </w:r>
      </w:del>
    </w:p>
    <w:p w14:paraId="16272E03" w14:textId="0FAE887F" w:rsidR="005F6E4A" w:rsidRPr="006F5CB9" w:rsidDel="00D519E2" w:rsidRDefault="005F6E4A" w:rsidP="006F5CB9">
      <w:pPr>
        <w:pStyle w:val="Default"/>
        <w:jc w:val="both"/>
        <w:rPr>
          <w:del w:id="1574" w:author="Benedict Diederich" w:date="2022-05-25T14:54:00Z"/>
          <w:rFonts w:ascii="Roboto Condensed" w:hAnsi="Roboto Condensed"/>
          <w:sz w:val="22"/>
          <w:szCs w:val="22"/>
          <w:rPrChange w:id="1575" w:author="Benedict Diederich" w:date="2022-05-25T17:33:00Z">
            <w:rPr>
              <w:del w:id="1576" w:author="Benedict Diederich" w:date="2022-05-25T14:54:00Z"/>
              <w:sz w:val="22"/>
              <w:szCs w:val="22"/>
            </w:rPr>
          </w:rPrChange>
        </w:rPr>
        <w:pPrChange w:id="1577" w:author="Benedict Diederich" w:date="2022-05-25T17:33:00Z">
          <w:pPr>
            <w:pStyle w:val="Default"/>
          </w:pPr>
        </w:pPrChange>
      </w:pPr>
      <w:del w:id="1578" w:author="Benedict Diederich" w:date="2022-05-25T14:54:00Z">
        <w:r w:rsidRPr="006F5CB9" w:rsidDel="00D519E2">
          <w:rPr>
            <w:rFonts w:ascii="Roboto Condensed" w:hAnsi="Roboto Condensed"/>
            <w:sz w:val="22"/>
            <w:szCs w:val="22"/>
            <w:rPrChange w:id="1579" w:author="Benedict Diederich" w:date="2022-05-25T17:33:00Z">
              <w:rPr>
                <w:sz w:val="22"/>
                <w:szCs w:val="22"/>
              </w:rPr>
            </w:rPrChange>
          </w:rPr>
          <w:delText xml:space="preserve">• Klärung der Lizenzierung/Patentierung anderer Projekte </w:delText>
        </w:r>
      </w:del>
    </w:p>
    <w:p w14:paraId="781CF30A" w14:textId="7D3751AF" w:rsidR="005F6E4A" w:rsidRPr="006F5CB9" w:rsidDel="00D519E2" w:rsidRDefault="005F6E4A" w:rsidP="006F5CB9">
      <w:pPr>
        <w:pStyle w:val="Default"/>
        <w:jc w:val="both"/>
        <w:rPr>
          <w:del w:id="1580" w:author="Benedict Diederich" w:date="2022-05-25T14:54:00Z"/>
          <w:rFonts w:ascii="Roboto Condensed" w:hAnsi="Roboto Condensed" w:cs="Cambria"/>
          <w:sz w:val="22"/>
          <w:szCs w:val="22"/>
          <w:rPrChange w:id="1581" w:author="Benedict Diederich" w:date="2022-05-25T17:33:00Z">
            <w:rPr>
              <w:del w:id="1582" w:author="Benedict Diederich" w:date="2022-05-25T14:54:00Z"/>
              <w:rFonts w:ascii="Cambria" w:hAnsi="Cambria" w:cs="Cambria"/>
              <w:sz w:val="22"/>
              <w:szCs w:val="22"/>
            </w:rPr>
          </w:rPrChange>
        </w:rPr>
        <w:pPrChange w:id="1583" w:author="Benedict Diederich" w:date="2022-05-25T17:33:00Z">
          <w:pPr>
            <w:pStyle w:val="Default"/>
          </w:pPr>
        </w:pPrChange>
      </w:pPr>
      <w:del w:id="1584" w:author="Benedict Diederich" w:date="2022-05-25T14:54:00Z">
        <w:r w:rsidRPr="006F5CB9" w:rsidDel="00D519E2">
          <w:rPr>
            <w:rFonts w:ascii="Roboto Condensed" w:hAnsi="Roboto Condensed"/>
            <w:sz w:val="22"/>
            <w:szCs w:val="22"/>
            <w:rPrChange w:id="1585" w:author="Benedict Diederich" w:date="2022-05-25T17:33:00Z">
              <w:rPr>
                <w:sz w:val="22"/>
                <w:szCs w:val="22"/>
              </w:rPr>
            </w:rPrChange>
          </w:rPr>
          <w:delText xml:space="preserve">• </w:delText>
        </w:r>
        <w:r w:rsidRPr="006F5CB9" w:rsidDel="00D519E2">
          <w:rPr>
            <w:rFonts w:ascii="Roboto Condensed" w:hAnsi="Roboto Condensed" w:cs="Cambria"/>
            <w:sz w:val="22"/>
            <w:szCs w:val="22"/>
            <w:rPrChange w:id="1586" w:author="Benedict Diederich" w:date="2022-05-25T17:33:00Z">
              <w:rPr>
                <w:rFonts w:ascii="Cambria" w:hAnsi="Cambria" w:cs="Cambria"/>
                <w:sz w:val="22"/>
                <w:szCs w:val="22"/>
              </w:rPr>
            </w:rPrChange>
          </w:rPr>
          <w:delText xml:space="preserve">Die Patentlage in Bezug auf SIM-Muster, SIM-Algorithmen und deren Einsatz muss untersucht werden. </w:delText>
        </w:r>
      </w:del>
    </w:p>
    <w:p w14:paraId="7770B433" w14:textId="4E459219" w:rsidR="00CC5280" w:rsidRPr="006F5CB9" w:rsidDel="00D519E2" w:rsidRDefault="00CC5280" w:rsidP="006F5CB9">
      <w:pPr>
        <w:ind w:left="720"/>
        <w:jc w:val="both"/>
        <w:rPr>
          <w:del w:id="1587" w:author="Benedict Diederich" w:date="2022-05-25T14:54:00Z"/>
          <w:rFonts w:ascii="Roboto Condensed" w:hAnsi="Roboto Condensed" w:cs="Arial"/>
          <w:color w:val="333132"/>
          <w:sz w:val="20"/>
          <w:szCs w:val="20"/>
          <w:shd w:val="clear" w:color="auto" w:fill="FFFFFF"/>
          <w:rPrChange w:id="1588" w:author="Benedict Diederich" w:date="2022-05-25T17:33:00Z">
            <w:rPr>
              <w:del w:id="1589" w:author="Benedict Diederich" w:date="2022-05-25T14:54:00Z"/>
              <w:rFonts w:ascii="Arial" w:hAnsi="Arial" w:cs="Arial"/>
              <w:color w:val="333132"/>
              <w:sz w:val="20"/>
              <w:szCs w:val="20"/>
              <w:shd w:val="clear" w:color="auto" w:fill="FFFFFF"/>
            </w:rPr>
          </w:rPrChange>
        </w:rPr>
        <w:pPrChange w:id="1590" w:author="Benedict Diederich" w:date="2022-05-25T17:33:00Z">
          <w:pPr>
            <w:ind w:left="720"/>
          </w:pPr>
        </w:pPrChange>
      </w:pPr>
    </w:p>
    <w:p w14:paraId="1798F962" w14:textId="470DCCA5" w:rsidR="00CC5280" w:rsidRPr="006F5CB9" w:rsidRDefault="00CC5280" w:rsidP="006F5CB9">
      <w:pPr>
        <w:ind w:left="720"/>
        <w:jc w:val="both"/>
        <w:rPr>
          <w:rFonts w:ascii="Roboto Condensed" w:hAnsi="Roboto Condensed" w:cs="Arial"/>
          <w:color w:val="333132"/>
          <w:sz w:val="20"/>
          <w:szCs w:val="20"/>
          <w:shd w:val="clear" w:color="auto" w:fill="FFFFFF"/>
          <w:rPrChange w:id="1591" w:author="Benedict Diederich" w:date="2022-05-25T17:33:00Z">
            <w:rPr>
              <w:rFonts w:ascii="Arial" w:hAnsi="Arial" w:cs="Arial"/>
              <w:color w:val="333132"/>
              <w:sz w:val="20"/>
              <w:szCs w:val="20"/>
              <w:shd w:val="clear" w:color="auto" w:fill="FFFFFF"/>
            </w:rPr>
          </w:rPrChange>
        </w:rPr>
        <w:pPrChange w:id="1592" w:author="Benedict Diederich" w:date="2022-05-25T17:33:00Z">
          <w:pPr>
            <w:ind w:left="720"/>
          </w:pPr>
        </w:pPrChange>
      </w:pPr>
      <w:r w:rsidRPr="006F5CB9">
        <w:rPr>
          <w:rFonts w:ascii="Roboto Condensed" w:hAnsi="Roboto Condensed" w:cs="Arial"/>
          <w:color w:val="333132"/>
          <w:sz w:val="20"/>
          <w:szCs w:val="20"/>
          <w:shd w:val="clear" w:color="auto" w:fill="FFFFFF"/>
          <w:rPrChange w:id="1593" w:author="Benedict Diederich" w:date="2022-05-25T17:33:00Z">
            <w:rPr>
              <w:rFonts w:ascii="Arial" w:hAnsi="Arial" w:cs="Arial"/>
              <w:color w:val="333132"/>
              <w:sz w:val="20"/>
              <w:szCs w:val="20"/>
              <w:shd w:val="clear" w:color="auto" w:fill="FFFFFF"/>
            </w:rPr>
          </w:rPrChange>
        </w:rPr>
        <w:t> </w:t>
      </w:r>
    </w:p>
    <w:p w14:paraId="50757201" w14:textId="1CF22B89" w:rsidR="00CC5280" w:rsidRPr="006F5CB9" w:rsidDel="00A83894" w:rsidRDefault="00CC5280" w:rsidP="006F5CB9">
      <w:pPr>
        <w:jc w:val="both"/>
        <w:rPr>
          <w:del w:id="1594" w:author="Wang,Haoran //Leibniz-IPHT" w:date="2022-05-24T15:34:00Z"/>
          <w:rFonts w:ascii="Roboto Condensed" w:hAnsi="Roboto Condensed"/>
          <w:sz w:val="21"/>
          <w:szCs w:val="21"/>
          <w:rPrChange w:id="1595" w:author="Benedict Diederich" w:date="2022-05-25T17:33:00Z">
            <w:rPr>
              <w:del w:id="1596" w:author="Wang,Haoran //Leibniz-IPHT" w:date="2022-05-24T15:34:00Z"/>
              <w:sz w:val="21"/>
              <w:szCs w:val="21"/>
              <w:lang w:val="en-US"/>
            </w:rPr>
          </w:rPrChange>
        </w:rPr>
        <w:pPrChange w:id="1597" w:author="Benedict Diederich" w:date="2022-05-25T17:33:00Z">
          <w:pPr/>
        </w:pPrChange>
      </w:pPr>
      <w:bookmarkStart w:id="1598" w:name="OLE_LINK1"/>
      <w:bookmarkStart w:id="1599" w:name="OLE_LINK2"/>
      <w:r w:rsidRPr="006F5CB9">
        <w:rPr>
          <w:rFonts w:ascii="Roboto Condensed" w:hAnsi="Roboto Condensed" w:cs="Arial"/>
          <w:color w:val="333132"/>
          <w:sz w:val="20"/>
          <w:szCs w:val="20"/>
          <w:shd w:val="clear" w:color="auto" w:fill="FFFFFF"/>
          <w:lang w:val="en-US"/>
          <w:rPrChange w:id="1600" w:author="Benedict Diederich" w:date="2022-05-25T17:33:00Z">
            <w:rPr>
              <w:rFonts w:ascii="Arial" w:hAnsi="Arial" w:cs="Arial"/>
              <w:color w:val="333132"/>
              <w:sz w:val="20"/>
              <w:szCs w:val="20"/>
              <w:shd w:val="clear" w:color="auto" w:fill="FFFFFF"/>
              <w:lang w:val="en-US"/>
            </w:rPr>
          </w:rPrChange>
        </w:rPr>
        <w:t xml:space="preserve">[1] </w:t>
      </w:r>
      <w:bookmarkEnd w:id="1598"/>
      <w:bookmarkEnd w:id="1599"/>
      <w:r w:rsidRPr="006F5CB9">
        <w:rPr>
          <w:rFonts w:ascii="Roboto Condensed" w:hAnsi="Roboto Condensed"/>
          <w:sz w:val="21"/>
          <w:szCs w:val="21"/>
          <w:lang w:val="en-US"/>
          <w:rPrChange w:id="1601" w:author="Benedict Diederich" w:date="2022-05-25T17:33:00Z">
            <w:rPr>
              <w:sz w:val="21"/>
              <w:szCs w:val="21"/>
              <w:lang w:val="en-US"/>
            </w:rPr>
          </w:rPrChange>
        </w:rPr>
        <w:t>Wang</w:t>
      </w:r>
      <w:ins w:id="1602" w:author="Wang,Haoran //Leibniz-IPHT" w:date="2022-05-24T15:33:00Z">
        <w:r w:rsidR="00A83894" w:rsidRPr="006F5CB9">
          <w:rPr>
            <w:rFonts w:ascii="Roboto Condensed" w:hAnsi="Roboto Condensed"/>
            <w:sz w:val="21"/>
            <w:szCs w:val="21"/>
            <w:lang w:val="en-US"/>
            <w:rPrChange w:id="1603" w:author="Benedict Diederich" w:date="2022-05-25T17:33:00Z">
              <w:rPr>
                <w:sz w:val="21"/>
                <w:szCs w:val="21"/>
                <w:lang w:val="en-US"/>
              </w:rPr>
            </w:rPrChange>
          </w:rPr>
          <w:t>,</w:t>
        </w:r>
      </w:ins>
      <w:r w:rsidRPr="006F5CB9">
        <w:rPr>
          <w:rFonts w:ascii="Roboto Condensed" w:hAnsi="Roboto Condensed"/>
          <w:sz w:val="21"/>
          <w:szCs w:val="21"/>
          <w:lang w:val="en-US"/>
          <w:rPrChange w:id="1604" w:author="Benedict Diederich" w:date="2022-05-25T17:33:00Z">
            <w:rPr>
              <w:sz w:val="21"/>
              <w:szCs w:val="21"/>
              <w:lang w:val="en-US"/>
            </w:rPr>
          </w:rPrChange>
        </w:rPr>
        <w:t xml:space="preserve"> </w:t>
      </w:r>
      <w:del w:id="1605" w:author="Wang,Haoran //Leibniz-IPHT" w:date="2022-05-24T15:33:00Z">
        <w:r w:rsidRPr="006F5CB9" w:rsidDel="00A83894">
          <w:rPr>
            <w:rFonts w:ascii="Roboto Condensed" w:hAnsi="Roboto Condensed"/>
            <w:sz w:val="21"/>
            <w:szCs w:val="21"/>
            <w:lang w:val="en-US"/>
            <w:rPrChange w:id="1606" w:author="Benedict Diederich" w:date="2022-05-25T17:33:00Z">
              <w:rPr>
                <w:sz w:val="21"/>
                <w:szCs w:val="21"/>
                <w:lang w:val="en-US"/>
              </w:rPr>
            </w:rPrChange>
          </w:rPr>
          <w:delText>Haoran</w:delText>
        </w:r>
      </w:del>
      <w:ins w:id="1607" w:author="Wang,Haoran //Leibniz-IPHT" w:date="2022-05-24T15:33:00Z">
        <w:r w:rsidR="00A83894" w:rsidRPr="006F5CB9">
          <w:rPr>
            <w:rFonts w:ascii="Roboto Condensed" w:hAnsi="Roboto Condensed"/>
            <w:sz w:val="21"/>
            <w:szCs w:val="21"/>
            <w:lang w:val="en-US"/>
            <w:rPrChange w:id="1608" w:author="Benedict Diederich" w:date="2022-05-25T17:33:00Z">
              <w:rPr>
                <w:sz w:val="21"/>
                <w:szCs w:val="21"/>
                <w:lang w:val="en-US"/>
              </w:rPr>
            </w:rPrChange>
          </w:rPr>
          <w:t>H.</w:t>
        </w:r>
      </w:ins>
      <w:r w:rsidRPr="006F5CB9">
        <w:rPr>
          <w:rFonts w:ascii="Roboto Condensed" w:hAnsi="Roboto Condensed"/>
          <w:sz w:val="21"/>
          <w:szCs w:val="21"/>
          <w:lang w:val="en-US"/>
          <w:rPrChange w:id="1609" w:author="Benedict Diederich" w:date="2022-05-25T17:33:00Z">
            <w:rPr>
              <w:sz w:val="21"/>
              <w:szCs w:val="21"/>
              <w:lang w:val="en-US"/>
            </w:rPr>
          </w:rPrChange>
        </w:rPr>
        <w:t>, Lachmann</w:t>
      </w:r>
      <w:ins w:id="1610" w:author="Wang,Haoran //Leibniz-IPHT" w:date="2022-05-24T15:33:00Z">
        <w:r w:rsidR="00A83894" w:rsidRPr="006F5CB9">
          <w:rPr>
            <w:rFonts w:ascii="Roboto Condensed" w:hAnsi="Roboto Condensed"/>
            <w:sz w:val="21"/>
            <w:szCs w:val="21"/>
            <w:lang w:val="en-US"/>
            <w:rPrChange w:id="1611" w:author="Benedict Diederich" w:date="2022-05-25T17:33:00Z">
              <w:rPr>
                <w:sz w:val="21"/>
                <w:szCs w:val="21"/>
                <w:lang w:val="en-US"/>
              </w:rPr>
            </w:rPrChange>
          </w:rPr>
          <w:t>,</w:t>
        </w:r>
      </w:ins>
      <w:r w:rsidRPr="006F5CB9">
        <w:rPr>
          <w:rFonts w:ascii="Roboto Condensed" w:hAnsi="Roboto Condensed"/>
          <w:sz w:val="21"/>
          <w:szCs w:val="21"/>
          <w:lang w:val="en-US"/>
          <w:rPrChange w:id="1612" w:author="Benedict Diederich" w:date="2022-05-25T17:33:00Z">
            <w:rPr>
              <w:sz w:val="21"/>
              <w:szCs w:val="21"/>
              <w:lang w:val="en-US"/>
            </w:rPr>
          </w:rPrChange>
        </w:rPr>
        <w:t xml:space="preserve"> </w:t>
      </w:r>
      <w:del w:id="1613" w:author="Wang,Haoran //Leibniz-IPHT" w:date="2022-05-24T15:33:00Z">
        <w:r w:rsidRPr="006F5CB9" w:rsidDel="00A83894">
          <w:rPr>
            <w:rFonts w:ascii="Roboto Condensed" w:hAnsi="Roboto Condensed"/>
            <w:sz w:val="21"/>
            <w:szCs w:val="21"/>
            <w:lang w:val="en-US"/>
            <w:rPrChange w:id="1614" w:author="Benedict Diederich" w:date="2022-05-25T17:33:00Z">
              <w:rPr>
                <w:sz w:val="21"/>
                <w:szCs w:val="21"/>
                <w:lang w:val="en-US"/>
              </w:rPr>
            </w:rPrChange>
          </w:rPr>
          <w:delText>René</w:delText>
        </w:r>
      </w:del>
      <w:ins w:id="1615" w:author="Wang,Haoran //Leibniz-IPHT" w:date="2022-05-24T15:33:00Z">
        <w:r w:rsidR="00A83894" w:rsidRPr="006F5CB9">
          <w:rPr>
            <w:rFonts w:ascii="Roboto Condensed" w:hAnsi="Roboto Condensed"/>
            <w:sz w:val="21"/>
            <w:szCs w:val="21"/>
            <w:lang w:val="en-US"/>
            <w:rPrChange w:id="1616" w:author="Benedict Diederich" w:date="2022-05-25T17:33:00Z">
              <w:rPr>
                <w:sz w:val="21"/>
                <w:szCs w:val="21"/>
                <w:lang w:val="en-US"/>
              </w:rPr>
            </w:rPrChange>
          </w:rPr>
          <w:t>R.</w:t>
        </w:r>
      </w:ins>
      <w:r w:rsidRPr="006F5CB9">
        <w:rPr>
          <w:rFonts w:ascii="Roboto Condensed" w:hAnsi="Roboto Condensed"/>
          <w:sz w:val="21"/>
          <w:szCs w:val="21"/>
          <w:lang w:val="en-US"/>
          <w:rPrChange w:id="1617" w:author="Benedict Diederich" w:date="2022-05-25T17:33:00Z">
            <w:rPr>
              <w:sz w:val="21"/>
              <w:szCs w:val="21"/>
              <w:lang w:val="en-US"/>
            </w:rPr>
          </w:rPrChange>
        </w:rPr>
        <w:t>, Marsikova</w:t>
      </w:r>
      <w:ins w:id="1618" w:author="Wang,Haoran //Leibniz-IPHT" w:date="2022-05-24T15:34:00Z">
        <w:r w:rsidR="00A83894" w:rsidRPr="006F5CB9">
          <w:rPr>
            <w:rFonts w:ascii="Roboto Condensed" w:hAnsi="Roboto Condensed"/>
            <w:sz w:val="21"/>
            <w:szCs w:val="21"/>
            <w:lang w:val="en-US"/>
            <w:rPrChange w:id="1619" w:author="Benedict Diederich" w:date="2022-05-25T17:33:00Z">
              <w:rPr>
                <w:sz w:val="21"/>
                <w:szCs w:val="21"/>
                <w:lang w:val="en-US"/>
              </w:rPr>
            </w:rPrChange>
          </w:rPr>
          <w:t>,</w:t>
        </w:r>
      </w:ins>
      <w:r w:rsidRPr="006F5CB9">
        <w:rPr>
          <w:rFonts w:ascii="Roboto Condensed" w:hAnsi="Roboto Condensed"/>
          <w:sz w:val="21"/>
          <w:szCs w:val="21"/>
          <w:lang w:val="en-US"/>
          <w:rPrChange w:id="1620" w:author="Benedict Diederich" w:date="2022-05-25T17:33:00Z">
            <w:rPr>
              <w:sz w:val="21"/>
              <w:szCs w:val="21"/>
              <w:lang w:val="en-US"/>
            </w:rPr>
          </w:rPrChange>
        </w:rPr>
        <w:t xml:space="preserve"> </w:t>
      </w:r>
      <w:del w:id="1621" w:author="Wang,Haoran //Leibniz-IPHT" w:date="2022-05-24T15:34:00Z">
        <w:r w:rsidRPr="006F5CB9" w:rsidDel="00A83894">
          <w:rPr>
            <w:rFonts w:ascii="Roboto Condensed" w:hAnsi="Roboto Condensed"/>
            <w:sz w:val="21"/>
            <w:szCs w:val="21"/>
            <w:lang w:val="en-US"/>
            <w:rPrChange w:id="1622" w:author="Benedict Diederich" w:date="2022-05-25T17:33:00Z">
              <w:rPr>
                <w:sz w:val="21"/>
                <w:szCs w:val="21"/>
                <w:lang w:val="en-US"/>
              </w:rPr>
            </w:rPrChange>
          </w:rPr>
          <w:delText>Barbora</w:delText>
        </w:r>
      </w:del>
      <w:ins w:id="1623" w:author="Wang,Haoran //Leibniz-IPHT" w:date="2022-05-24T15:34:00Z">
        <w:r w:rsidR="00A83894" w:rsidRPr="006F5CB9">
          <w:rPr>
            <w:rFonts w:ascii="Roboto Condensed" w:hAnsi="Roboto Condensed"/>
            <w:sz w:val="21"/>
            <w:szCs w:val="21"/>
            <w:lang w:val="en-US"/>
            <w:rPrChange w:id="1624" w:author="Benedict Diederich" w:date="2022-05-25T17:33:00Z">
              <w:rPr>
                <w:sz w:val="21"/>
                <w:szCs w:val="21"/>
                <w:lang w:val="en-US"/>
              </w:rPr>
            </w:rPrChange>
          </w:rPr>
          <w:t>B.</w:t>
        </w:r>
      </w:ins>
      <w:r w:rsidRPr="006F5CB9">
        <w:rPr>
          <w:rFonts w:ascii="Roboto Condensed" w:hAnsi="Roboto Condensed"/>
          <w:sz w:val="21"/>
          <w:szCs w:val="21"/>
          <w:lang w:val="en-US"/>
          <w:rPrChange w:id="1625" w:author="Benedict Diederich" w:date="2022-05-25T17:33:00Z">
            <w:rPr>
              <w:sz w:val="21"/>
              <w:szCs w:val="21"/>
              <w:lang w:val="en-US"/>
            </w:rPr>
          </w:rPrChange>
        </w:rPr>
        <w:t>, Heintzmann</w:t>
      </w:r>
      <w:ins w:id="1626" w:author="Wang,Haoran //Leibniz-IPHT" w:date="2022-05-24T15:34:00Z">
        <w:r w:rsidR="00A83894" w:rsidRPr="006F5CB9">
          <w:rPr>
            <w:rFonts w:ascii="Roboto Condensed" w:hAnsi="Roboto Condensed"/>
            <w:sz w:val="21"/>
            <w:szCs w:val="21"/>
            <w:lang w:val="en-US"/>
            <w:rPrChange w:id="1627" w:author="Benedict Diederich" w:date="2022-05-25T17:33:00Z">
              <w:rPr>
                <w:sz w:val="21"/>
                <w:szCs w:val="21"/>
                <w:lang w:val="en-US"/>
              </w:rPr>
            </w:rPrChange>
          </w:rPr>
          <w:t>,</w:t>
        </w:r>
      </w:ins>
      <w:r w:rsidRPr="006F5CB9">
        <w:rPr>
          <w:rFonts w:ascii="Roboto Condensed" w:hAnsi="Roboto Condensed"/>
          <w:sz w:val="21"/>
          <w:szCs w:val="21"/>
          <w:lang w:val="en-US"/>
          <w:rPrChange w:id="1628" w:author="Benedict Diederich" w:date="2022-05-25T17:33:00Z">
            <w:rPr>
              <w:sz w:val="21"/>
              <w:szCs w:val="21"/>
              <w:lang w:val="en-US"/>
            </w:rPr>
          </w:rPrChange>
        </w:rPr>
        <w:t xml:space="preserve"> </w:t>
      </w:r>
      <w:del w:id="1629" w:author="Wang,Haoran //Leibniz-IPHT" w:date="2022-05-24T15:34:00Z">
        <w:r w:rsidRPr="006F5CB9" w:rsidDel="00A83894">
          <w:rPr>
            <w:rFonts w:ascii="Roboto Condensed" w:hAnsi="Roboto Condensed"/>
            <w:sz w:val="21"/>
            <w:szCs w:val="21"/>
            <w:lang w:val="en-US"/>
            <w:rPrChange w:id="1630" w:author="Benedict Diederich" w:date="2022-05-25T17:33:00Z">
              <w:rPr>
                <w:sz w:val="21"/>
                <w:szCs w:val="21"/>
                <w:lang w:val="en-US"/>
              </w:rPr>
            </w:rPrChange>
          </w:rPr>
          <w:delText xml:space="preserve">Rainer </w:delText>
        </w:r>
      </w:del>
      <w:ins w:id="1631" w:author="Wang,Haoran //Leibniz-IPHT" w:date="2022-05-24T15:34:00Z">
        <w:r w:rsidR="00A83894" w:rsidRPr="006F5CB9">
          <w:rPr>
            <w:rFonts w:ascii="Roboto Condensed" w:hAnsi="Roboto Condensed"/>
            <w:sz w:val="21"/>
            <w:szCs w:val="21"/>
            <w:lang w:val="en-US"/>
            <w:rPrChange w:id="1632" w:author="Benedict Diederich" w:date="2022-05-25T17:33:00Z">
              <w:rPr>
                <w:sz w:val="21"/>
                <w:szCs w:val="21"/>
                <w:lang w:val="en-US"/>
              </w:rPr>
            </w:rPrChange>
          </w:rPr>
          <w:t xml:space="preserve">R. </w:t>
        </w:r>
      </w:ins>
      <w:r w:rsidRPr="006F5CB9">
        <w:rPr>
          <w:rFonts w:ascii="Roboto Condensed" w:hAnsi="Roboto Condensed"/>
          <w:sz w:val="21"/>
          <w:szCs w:val="21"/>
          <w:lang w:val="en-US"/>
          <w:rPrChange w:id="1633" w:author="Benedict Diederich" w:date="2022-05-25T17:33:00Z">
            <w:rPr>
              <w:sz w:val="21"/>
              <w:szCs w:val="21"/>
              <w:lang w:val="en-US"/>
            </w:rPr>
          </w:rPrChange>
        </w:rPr>
        <w:t>and Diederich</w:t>
      </w:r>
      <w:ins w:id="1634" w:author="Wang,Haoran //Leibniz-IPHT" w:date="2022-05-24T15:34:00Z">
        <w:r w:rsidR="00A83894" w:rsidRPr="006F5CB9">
          <w:rPr>
            <w:rFonts w:ascii="Roboto Condensed" w:hAnsi="Roboto Condensed"/>
            <w:sz w:val="21"/>
            <w:szCs w:val="21"/>
            <w:lang w:val="en-US"/>
            <w:rPrChange w:id="1635" w:author="Benedict Diederich" w:date="2022-05-25T17:33:00Z">
              <w:rPr>
                <w:sz w:val="21"/>
                <w:szCs w:val="21"/>
                <w:lang w:val="en-US"/>
              </w:rPr>
            </w:rPrChange>
          </w:rPr>
          <w:t>,</w:t>
        </w:r>
      </w:ins>
      <w:r w:rsidRPr="006F5CB9">
        <w:rPr>
          <w:rFonts w:ascii="Roboto Condensed" w:hAnsi="Roboto Condensed"/>
          <w:sz w:val="21"/>
          <w:szCs w:val="21"/>
          <w:lang w:val="en-US"/>
          <w:rPrChange w:id="1636" w:author="Benedict Diederich" w:date="2022-05-25T17:33:00Z">
            <w:rPr>
              <w:sz w:val="21"/>
              <w:szCs w:val="21"/>
              <w:lang w:val="en-US"/>
            </w:rPr>
          </w:rPrChange>
        </w:rPr>
        <w:t xml:space="preserve"> </w:t>
      </w:r>
      <w:del w:id="1637" w:author="Wang,Haoran //Leibniz-IPHT" w:date="2022-05-24T15:34:00Z">
        <w:r w:rsidRPr="006F5CB9" w:rsidDel="00A83894">
          <w:rPr>
            <w:rFonts w:ascii="Roboto Condensed" w:hAnsi="Roboto Condensed"/>
            <w:sz w:val="21"/>
            <w:szCs w:val="21"/>
            <w:lang w:val="en-US"/>
            <w:rPrChange w:id="1638" w:author="Benedict Diederich" w:date="2022-05-25T17:33:00Z">
              <w:rPr>
                <w:sz w:val="21"/>
                <w:szCs w:val="21"/>
                <w:lang w:val="en-US"/>
              </w:rPr>
            </w:rPrChange>
          </w:rPr>
          <w:delText xml:space="preserve">Benedict </w:delText>
        </w:r>
      </w:del>
      <w:ins w:id="1639" w:author="Wang,Haoran //Leibniz-IPHT" w:date="2022-05-24T15:34:00Z">
        <w:r w:rsidR="00A83894" w:rsidRPr="006F5CB9">
          <w:rPr>
            <w:rFonts w:ascii="Roboto Condensed" w:hAnsi="Roboto Condensed"/>
            <w:sz w:val="21"/>
            <w:szCs w:val="21"/>
            <w:lang w:val="en-US"/>
            <w:rPrChange w:id="1640" w:author="Benedict Diederich" w:date="2022-05-25T17:33:00Z">
              <w:rPr>
                <w:sz w:val="21"/>
                <w:szCs w:val="21"/>
                <w:lang w:val="en-US"/>
              </w:rPr>
            </w:rPrChange>
          </w:rPr>
          <w:t xml:space="preserve">B., </w:t>
        </w:r>
      </w:ins>
      <w:del w:id="1641" w:author="Wang,Haoran //Leibniz-IPHT" w:date="2022-05-24T15:34:00Z">
        <w:r w:rsidRPr="006F5CB9" w:rsidDel="00A83894">
          <w:rPr>
            <w:rFonts w:ascii="Roboto Condensed" w:hAnsi="Roboto Condensed"/>
            <w:sz w:val="21"/>
            <w:szCs w:val="21"/>
            <w:lang w:val="en-US"/>
            <w:rPrChange w:id="1642" w:author="Benedict Diederich" w:date="2022-05-25T17:33:00Z">
              <w:rPr>
                <w:sz w:val="21"/>
                <w:szCs w:val="21"/>
                <w:lang w:val="en-US"/>
              </w:rPr>
            </w:rPrChange>
          </w:rPr>
          <w:delText>2022</w:delText>
        </w:r>
      </w:del>
      <w:r w:rsidRPr="006F5CB9">
        <w:rPr>
          <w:rFonts w:ascii="Roboto Condensed" w:hAnsi="Roboto Condensed"/>
          <w:sz w:val="21"/>
          <w:szCs w:val="21"/>
          <w:lang w:val="en-US"/>
          <w:rPrChange w:id="1643" w:author="Benedict Diederich" w:date="2022-05-25T17:33:00Z">
            <w:rPr>
              <w:sz w:val="21"/>
              <w:szCs w:val="21"/>
              <w:lang w:val="en-US"/>
            </w:rPr>
          </w:rPrChange>
        </w:rPr>
        <w:t xml:space="preserve">UCsim2: two-dimensionally structured illumination microscopy using UC2Phil. Trans. </w:t>
      </w:r>
      <w:r w:rsidRPr="006F5CB9">
        <w:rPr>
          <w:rFonts w:ascii="Roboto Condensed" w:hAnsi="Roboto Condensed"/>
          <w:sz w:val="21"/>
          <w:szCs w:val="21"/>
          <w:rPrChange w:id="1644" w:author="Benedict Diederich" w:date="2022-05-25T17:33:00Z">
            <w:rPr>
              <w:sz w:val="21"/>
              <w:szCs w:val="21"/>
              <w:lang w:val="en-US"/>
            </w:rPr>
          </w:rPrChange>
        </w:rPr>
        <w:t xml:space="preserve">R. </w:t>
      </w:r>
      <w:proofErr w:type="spellStart"/>
      <w:r w:rsidRPr="006F5CB9">
        <w:rPr>
          <w:rFonts w:ascii="Roboto Condensed" w:hAnsi="Roboto Condensed"/>
          <w:sz w:val="21"/>
          <w:szCs w:val="21"/>
          <w:rPrChange w:id="1645" w:author="Benedict Diederich" w:date="2022-05-25T17:33:00Z">
            <w:rPr>
              <w:sz w:val="21"/>
              <w:szCs w:val="21"/>
              <w:lang w:val="en-US"/>
            </w:rPr>
          </w:rPrChange>
        </w:rPr>
        <w:t>Soc</w:t>
      </w:r>
      <w:proofErr w:type="spellEnd"/>
      <w:r w:rsidRPr="006F5CB9">
        <w:rPr>
          <w:rFonts w:ascii="Roboto Condensed" w:hAnsi="Roboto Condensed"/>
          <w:sz w:val="21"/>
          <w:szCs w:val="21"/>
          <w:rPrChange w:id="1646" w:author="Benedict Diederich" w:date="2022-05-25T17:33:00Z">
            <w:rPr>
              <w:sz w:val="21"/>
              <w:szCs w:val="21"/>
              <w:lang w:val="en-US"/>
            </w:rPr>
          </w:rPrChange>
        </w:rPr>
        <w:t>. A.</w:t>
      </w:r>
      <w:ins w:id="1647" w:author="Wang,Haoran //Leibniz-IPHT" w:date="2022-05-24T15:34:00Z">
        <w:r w:rsidR="00A83894" w:rsidRPr="006F5CB9">
          <w:rPr>
            <w:rFonts w:ascii="Roboto Condensed" w:hAnsi="Roboto Condensed"/>
            <w:sz w:val="21"/>
            <w:szCs w:val="21"/>
            <w:rPrChange w:id="1648" w:author="Benedict Diederich" w:date="2022-05-25T17:33:00Z">
              <w:rPr>
                <w:sz w:val="21"/>
                <w:szCs w:val="21"/>
                <w:lang w:val="en-US"/>
              </w:rPr>
            </w:rPrChange>
          </w:rPr>
          <w:t>, 2022,</w:t>
        </w:r>
      </w:ins>
      <w:del w:id="1649" w:author="Wang,Haoran //Leibniz-IPHT" w:date="2022-05-24T15:34:00Z">
        <w:r w:rsidRPr="006F5CB9" w:rsidDel="00A83894">
          <w:rPr>
            <w:rFonts w:ascii="Roboto Condensed" w:hAnsi="Roboto Condensed"/>
            <w:sz w:val="21"/>
            <w:szCs w:val="21"/>
            <w:rPrChange w:id="1650" w:author="Benedict Diederich" w:date="2022-05-25T17:33:00Z">
              <w:rPr>
                <w:sz w:val="21"/>
                <w:szCs w:val="21"/>
                <w:lang w:val="en-US"/>
              </w:rPr>
            </w:rPrChange>
          </w:rPr>
          <w:delText>3802020014820200148</w:delText>
        </w:r>
      </w:del>
    </w:p>
    <w:p w14:paraId="65343F98" w14:textId="2D09F8D2" w:rsidR="00CC5280" w:rsidRPr="006F5CB9" w:rsidRDefault="00A83894" w:rsidP="006F5CB9">
      <w:pPr>
        <w:jc w:val="both"/>
        <w:rPr>
          <w:rFonts w:ascii="Roboto Condensed" w:hAnsi="Roboto Condensed"/>
          <w:sz w:val="21"/>
          <w:szCs w:val="21"/>
          <w:rPrChange w:id="1651" w:author="Benedict Diederich" w:date="2022-05-25T17:33:00Z">
            <w:rPr>
              <w:sz w:val="21"/>
              <w:szCs w:val="21"/>
              <w:lang w:val="en-GB"/>
            </w:rPr>
          </w:rPrChange>
        </w:rPr>
        <w:pPrChange w:id="1652" w:author="Benedict Diederich" w:date="2022-05-25T17:33:00Z">
          <w:pPr>
            <w:pStyle w:val="Default"/>
          </w:pPr>
        </w:pPrChange>
      </w:pPr>
      <w:ins w:id="1653" w:author="Wang,Haoran //Leibniz-IPHT" w:date="2022-05-24T15:34:00Z">
        <w:r w:rsidRPr="006F5CB9">
          <w:rPr>
            <w:rFonts w:ascii="Roboto Condensed" w:hAnsi="Roboto Condensed"/>
            <w:sz w:val="21"/>
            <w:szCs w:val="21"/>
            <w:lang w:val="en-US"/>
            <w:rPrChange w:id="1654" w:author="Benedict Diederich" w:date="2022-05-25T17:33:00Z">
              <w:rPr>
                <w:sz w:val="21"/>
                <w:szCs w:val="21"/>
                <w:lang w:val="en-US"/>
              </w:rPr>
            </w:rPrChange>
          </w:rPr>
          <w:fldChar w:fldCharType="begin"/>
        </w:r>
        <w:r w:rsidRPr="006F5CB9">
          <w:rPr>
            <w:rFonts w:ascii="Roboto Condensed" w:hAnsi="Roboto Condensed"/>
            <w:sz w:val="21"/>
            <w:szCs w:val="21"/>
            <w:rPrChange w:id="1655" w:author="Benedict Diederich" w:date="2022-05-25T17:33:00Z">
              <w:rPr>
                <w:sz w:val="21"/>
                <w:szCs w:val="21"/>
                <w:lang w:val="en-US"/>
              </w:rPr>
            </w:rPrChange>
          </w:rPr>
          <w:instrText xml:space="preserve"> HYPERLINK "</w:instrText>
        </w:r>
      </w:ins>
      <w:r w:rsidRPr="006F5CB9">
        <w:rPr>
          <w:rFonts w:ascii="Roboto Condensed" w:hAnsi="Roboto Condensed"/>
          <w:rPrChange w:id="1656" w:author="Benedict Diederich" w:date="2022-05-25T17:33:00Z">
            <w:rPr>
              <w:rStyle w:val="Hyperlink"/>
              <w:sz w:val="21"/>
              <w:szCs w:val="21"/>
              <w:lang w:val="en-US"/>
            </w:rPr>
          </w:rPrChange>
        </w:rPr>
        <w:instrText>http://doi.org/10.1098/rsta.2020.0148</w:instrText>
      </w:r>
      <w:ins w:id="1657" w:author="Wang,Haoran //Leibniz-IPHT" w:date="2022-05-24T15:34:00Z">
        <w:r w:rsidRPr="006F5CB9">
          <w:rPr>
            <w:rFonts w:ascii="Roboto Condensed" w:hAnsi="Roboto Condensed"/>
            <w:sz w:val="21"/>
            <w:szCs w:val="21"/>
            <w:rPrChange w:id="1658" w:author="Benedict Diederich" w:date="2022-05-25T17:33:00Z">
              <w:rPr>
                <w:sz w:val="21"/>
                <w:szCs w:val="21"/>
                <w:lang w:val="en-US"/>
              </w:rPr>
            </w:rPrChange>
          </w:rPr>
          <w:instrText xml:space="preserve">" </w:instrText>
        </w:r>
        <w:r w:rsidRPr="006F5CB9">
          <w:rPr>
            <w:rFonts w:ascii="Roboto Condensed" w:hAnsi="Roboto Condensed"/>
            <w:sz w:val="21"/>
            <w:szCs w:val="21"/>
            <w:lang w:val="en-US"/>
            <w:rPrChange w:id="1659" w:author="Benedict Diederich" w:date="2022-05-25T17:33:00Z">
              <w:rPr>
                <w:sz w:val="21"/>
                <w:szCs w:val="21"/>
                <w:lang w:val="en-US"/>
              </w:rPr>
            </w:rPrChange>
          </w:rPr>
          <w:fldChar w:fldCharType="separate"/>
        </w:r>
      </w:ins>
      <w:r w:rsidRPr="006F5CB9">
        <w:rPr>
          <w:rStyle w:val="Hyperlink"/>
          <w:rFonts w:ascii="Roboto Condensed" w:hAnsi="Roboto Condensed"/>
          <w:sz w:val="21"/>
          <w:szCs w:val="21"/>
          <w:rPrChange w:id="1660" w:author="Benedict Diederich" w:date="2022-05-25T17:33:00Z">
            <w:rPr>
              <w:rStyle w:val="Hyperlink"/>
              <w:sz w:val="21"/>
              <w:szCs w:val="21"/>
              <w:lang w:val="en-US"/>
            </w:rPr>
          </w:rPrChange>
        </w:rPr>
        <w:t>http://doi.org/10.1098/rsta.2020.0148</w:t>
      </w:r>
      <w:ins w:id="1661" w:author="Wang,Haoran //Leibniz-IPHT" w:date="2022-05-24T15:34:00Z">
        <w:r w:rsidRPr="006F5CB9">
          <w:rPr>
            <w:rFonts w:ascii="Roboto Condensed" w:hAnsi="Roboto Condensed"/>
            <w:sz w:val="21"/>
            <w:szCs w:val="21"/>
            <w:lang w:val="en-US"/>
            <w:rPrChange w:id="1662" w:author="Benedict Diederich" w:date="2022-05-25T17:33:00Z">
              <w:rPr>
                <w:sz w:val="21"/>
                <w:szCs w:val="21"/>
                <w:lang w:val="en-US"/>
              </w:rPr>
            </w:rPrChange>
          </w:rPr>
          <w:fldChar w:fldCharType="end"/>
        </w:r>
      </w:ins>
    </w:p>
    <w:p w14:paraId="2DD91D7E" w14:textId="35F3D580" w:rsidR="003129D7" w:rsidRPr="006F5CB9" w:rsidRDefault="003129D7" w:rsidP="006F5CB9">
      <w:pPr>
        <w:jc w:val="both"/>
        <w:rPr>
          <w:rFonts w:ascii="Roboto Condensed" w:eastAsiaTheme="minorEastAsia" w:hAnsi="Roboto Condensed"/>
          <w:sz w:val="22"/>
          <w:szCs w:val="22"/>
          <w:lang w:eastAsia="zh-CN"/>
          <w:rPrChange w:id="1663" w:author="Benedict Diederich" w:date="2022-05-25T17:33:00Z">
            <w:rPr>
              <w:sz w:val="22"/>
              <w:szCs w:val="22"/>
              <w:lang w:val="en-GB"/>
            </w:rPr>
          </w:rPrChange>
        </w:rPr>
        <w:pPrChange w:id="1664" w:author="Benedict Diederich" w:date="2022-05-25T17:33:00Z">
          <w:pPr/>
        </w:pPrChange>
      </w:pPr>
      <w:r w:rsidRPr="006F5CB9">
        <w:rPr>
          <w:rFonts w:ascii="Roboto Condensed" w:hAnsi="Roboto Condensed"/>
          <w:sz w:val="21"/>
          <w:szCs w:val="21"/>
          <w:rPrChange w:id="1665" w:author="Benedict Diederich" w:date="2022-05-25T17:33:00Z">
            <w:rPr>
              <w:sz w:val="21"/>
              <w:szCs w:val="21"/>
              <w:lang w:val="en-GB"/>
            </w:rPr>
          </w:rPrChange>
        </w:rPr>
        <w:lastRenderedPageBreak/>
        <w:t xml:space="preserve">[2] </w:t>
      </w:r>
      <w:del w:id="1666" w:author="Wang,Haoran //Leibniz-IPHT" w:date="2022-05-24T15:38:00Z">
        <w:r w:rsidRPr="006F5CB9" w:rsidDel="00A83894">
          <w:rPr>
            <w:rFonts w:ascii="Roboto Condensed" w:hAnsi="Roboto Condensed"/>
            <w:sz w:val="21"/>
            <w:szCs w:val="21"/>
            <w:rPrChange w:id="1667" w:author="Benedict Diederich" w:date="2022-05-25T17:33:00Z">
              <w:rPr>
                <w:sz w:val="21"/>
                <w:szCs w:val="21"/>
                <w:lang w:val="en-GB"/>
              </w:rPr>
            </w:rPrChange>
          </w:rPr>
          <w:delText xml:space="preserve">- </w:delText>
        </w:r>
        <w:r w:rsidR="00421E8B" w:rsidRPr="006F5CB9" w:rsidDel="00A83894">
          <w:rPr>
            <w:rFonts w:ascii="Roboto Condensed" w:hAnsi="Roboto Condensed"/>
            <w:rPrChange w:id="1668" w:author="Benedict Diederich" w:date="2022-05-25T17:33:00Z">
              <w:rPr/>
            </w:rPrChange>
          </w:rPr>
          <w:fldChar w:fldCharType="begin"/>
        </w:r>
        <w:r w:rsidR="00421E8B" w:rsidRPr="006F5CB9" w:rsidDel="00A83894">
          <w:rPr>
            <w:rFonts w:ascii="Roboto Condensed" w:hAnsi="Roboto Condensed"/>
            <w:rPrChange w:id="1669" w:author="Benedict Diederich" w:date="2022-05-25T17:33:00Z">
              <w:rPr>
                <w:lang w:val="en-GB"/>
              </w:rPr>
            </w:rPrChange>
          </w:rPr>
          <w:delInstrText xml:space="preserve"> HYPERLINK "https://www.nature.com/articles/s41592-021-01313-1" </w:delInstrText>
        </w:r>
        <w:r w:rsidR="00421E8B" w:rsidRPr="006F5CB9" w:rsidDel="00A83894">
          <w:rPr>
            <w:rFonts w:ascii="Roboto Condensed" w:hAnsi="Roboto Condensed"/>
            <w:rPrChange w:id="1670" w:author="Benedict Diederich" w:date="2022-05-25T17:33:00Z">
              <w:rPr/>
            </w:rPrChange>
          </w:rPr>
          <w:fldChar w:fldCharType="separate"/>
        </w:r>
        <w:r w:rsidRPr="006F5CB9" w:rsidDel="00A83894">
          <w:rPr>
            <w:rStyle w:val="Hyperlink"/>
            <w:rFonts w:ascii="Roboto Condensed" w:hAnsi="Roboto Condensed"/>
            <w:sz w:val="22"/>
            <w:szCs w:val="22"/>
            <w:rPrChange w:id="1671" w:author="Benedict Diederich" w:date="2022-05-25T17:33:00Z">
              <w:rPr>
                <w:rStyle w:val="Hyperlink"/>
                <w:sz w:val="22"/>
                <w:szCs w:val="22"/>
                <w:lang w:val="en-GB"/>
              </w:rPr>
            </w:rPrChange>
          </w:rPr>
          <w:delText>https://www.nature.com/articles/s41592-021-01313-1</w:delText>
        </w:r>
        <w:r w:rsidR="00421E8B" w:rsidRPr="006F5CB9" w:rsidDel="00A83894">
          <w:rPr>
            <w:rStyle w:val="Hyperlink"/>
            <w:rFonts w:ascii="Roboto Condensed" w:hAnsi="Roboto Condensed"/>
            <w:sz w:val="22"/>
            <w:szCs w:val="22"/>
            <w:rPrChange w:id="1672" w:author="Benedict Diederich" w:date="2022-05-25T17:33:00Z">
              <w:rPr>
                <w:rStyle w:val="Hyperlink"/>
                <w:sz w:val="22"/>
                <w:szCs w:val="22"/>
              </w:rPr>
            </w:rPrChange>
          </w:rPr>
          <w:fldChar w:fldCharType="end"/>
        </w:r>
      </w:del>
      <w:ins w:id="1673" w:author="Wang,Haoran //Leibniz-IPHT" w:date="2022-05-24T15:38:00Z">
        <w:r w:rsidR="00A83894" w:rsidRPr="006F5CB9">
          <w:rPr>
            <w:rStyle w:val="Hyperlink"/>
            <w:rFonts w:ascii="Roboto Condensed" w:hAnsi="Roboto Condensed"/>
            <w:sz w:val="22"/>
            <w:szCs w:val="22"/>
            <w:rPrChange w:id="1674" w:author="Benedict Diederich" w:date="2022-05-25T17:33:00Z">
              <w:rPr>
                <w:rStyle w:val="Hyperlink"/>
                <w:sz w:val="22"/>
                <w:szCs w:val="22"/>
              </w:rPr>
            </w:rPrChange>
          </w:rPr>
          <w:t xml:space="preserve">Diederich, B., Lachmann, R., Carlstedt, S. et al. </w:t>
        </w:r>
        <w:r w:rsidR="00A83894" w:rsidRPr="006F5CB9">
          <w:rPr>
            <w:rStyle w:val="Hyperlink"/>
            <w:rFonts w:ascii="Roboto Condensed" w:hAnsi="Roboto Condensed"/>
            <w:sz w:val="22"/>
            <w:szCs w:val="22"/>
            <w:lang w:val="en-GB"/>
            <w:rPrChange w:id="1675" w:author="Benedict Diederich" w:date="2022-05-25T17:33:00Z">
              <w:rPr>
                <w:rStyle w:val="Hyperlink"/>
                <w:sz w:val="22"/>
                <w:szCs w:val="22"/>
              </w:rPr>
            </w:rPrChange>
          </w:rPr>
          <w:t xml:space="preserve">A versatile and customizable low-cost 3D-printed open standard for microscopic imaging. </w:t>
        </w:r>
        <w:r w:rsidR="00A83894" w:rsidRPr="006F5CB9">
          <w:rPr>
            <w:rStyle w:val="Hyperlink"/>
            <w:rFonts w:ascii="Roboto Condensed" w:hAnsi="Roboto Condensed"/>
            <w:sz w:val="22"/>
            <w:szCs w:val="22"/>
            <w:rPrChange w:id="1676" w:author="Benedict Diederich" w:date="2022-05-25T17:33:00Z">
              <w:rPr>
                <w:rStyle w:val="Hyperlink"/>
                <w:sz w:val="22"/>
                <w:szCs w:val="22"/>
              </w:rPr>
            </w:rPrChange>
          </w:rPr>
          <w:t>Nat Commun 11, 5979 (2020).</w:t>
        </w:r>
      </w:ins>
    </w:p>
    <w:p w14:paraId="62DDEEB8" w14:textId="7D4D394B" w:rsidR="003129D7" w:rsidRPr="006F5CB9" w:rsidRDefault="003129D7" w:rsidP="006F5CB9">
      <w:pPr>
        <w:pStyle w:val="Default"/>
        <w:jc w:val="both"/>
        <w:rPr>
          <w:rFonts w:ascii="Roboto Condensed" w:hAnsi="Roboto Condensed"/>
          <w:sz w:val="21"/>
          <w:szCs w:val="21"/>
          <w:rPrChange w:id="1677" w:author="Benedict Diederich" w:date="2022-05-25T17:33:00Z">
            <w:rPr>
              <w:sz w:val="21"/>
              <w:szCs w:val="21"/>
              <w:lang w:val="en-GB"/>
            </w:rPr>
          </w:rPrChange>
        </w:rPr>
        <w:pPrChange w:id="1678" w:author="Benedict Diederich" w:date="2022-05-25T17:33:00Z">
          <w:pPr>
            <w:pStyle w:val="Default"/>
          </w:pPr>
        </w:pPrChange>
      </w:pPr>
    </w:p>
    <w:p w14:paraId="638F011E" w14:textId="77777777" w:rsidR="00CC5280" w:rsidRPr="006F5CB9" w:rsidRDefault="00CC5280" w:rsidP="006F5CB9">
      <w:pPr>
        <w:pStyle w:val="Default"/>
        <w:jc w:val="both"/>
        <w:rPr>
          <w:rFonts w:ascii="Roboto Condensed" w:hAnsi="Roboto Condensed"/>
          <w:sz w:val="21"/>
          <w:szCs w:val="21"/>
          <w:rPrChange w:id="1679" w:author="Benedict Diederich" w:date="2022-05-25T17:33:00Z">
            <w:rPr>
              <w:sz w:val="21"/>
              <w:szCs w:val="21"/>
              <w:lang w:val="en-GB"/>
            </w:rPr>
          </w:rPrChange>
        </w:rPr>
        <w:pPrChange w:id="1680" w:author="Benedict Diederich" w:date="2022-05-25T17:33:00Z">
          <w:pPr>
            <w:pStyle w:val="Default"/>
          </w:pPr>
        </w:pPrChange>
      </w:pPr>
    </w:p>
    <w:p w14:paraId="5E4497D7" w14:textId="5054EDD1" w:rsidR="005F6E4A" w:rsidRPr="006F5CB9" w:rsidRDefault="005F6E4A" w:rsidP="006F5CB9">
      <w:pPr>
        <w:pStyle w:val="Default"/>
        <w:jc w:val="both"/>
        <w:rPr>
          <w:rFonts w:ascii="Roboto Condensed" w:hAnsi="Roboto Condensed"/>
          <w:sz w:val="21"/>
          <w:szCs w:val="21"/>
          <w:lang w:val="en-US"/>
          <w:rPrChange w:id="1681" w:author="Benedict Diederich" w:date="2022-05-25T17:33:00Z">
            <w:rPr>
              <w:sz w:val="21"/>
              <w:szCs w:val="21"/>
              <w:lang w:val="en-US"/>
            </w:rPr>
          </w:rPrChange>
        </w:rPr>
        <w:pPrChange w:id="1682" w:author="Benedict Diederich" w:date="2022-05-25T17:33:00Z">
          <w:pPr>
            <w:pStyle w:val="Default"/>
          </w:pPr>
        </w:pPrChange>
      </w:pPr>
      <w:r w:rsidRPr="006F5CB9">
        <w:rPr>
          <w:rFonts w:ascii="Roboto Condensed" w:hAnsi="Roboto Condensed"/>
          <w:sz w:val="21"/>
          <w:szCs w:val="21"/>
          <w:rPrChange w:id="1683" w:author="Benedict Diederich" w:date="2022-05-25T17:33:00Z">
            <w:rPr>
              <w:sz w:val="21"/>
              <w:szCs w:val="21"/>
            </w:rPr>
          </w:rPrChange>
        </w:rPr>
        <w:t xml:space="preserve">[4] Müller, M., </w:t>
      </w:r>
      <w:proofErr w:type="spellStart"/>
      <w:r w:rsidRPr="006F5CB9">
        <w:rPr>
          <w:rFonts w:ascii="Roboto Condensed" w:hAnsi="Roboto Condensed"/>
          <w:sz w:val="21"/>
          <w:szCs w:val="21"/>
          <w:rPrChange w:id="1684" w:author="Benedict Diederich" w:date="2022-05-25T17:33:00Z">
            <w:rPr>
              <w:sz w:val="21"/>
              <w:szCs w:val="21"/>
            </w:rPr>
          </w:rPrChange>
        </w:rPr>
        <w:t>Mönkemöller</w:t>
      </w:r>
      <w:proofErr w:type="spellEnd"/>
      <w:r w:rsidRPr="006F5CB9">
        <w:rPr>
          <w:rFonts w:ascii="Roboto Condensed" w:hAnsi="Roboto Condensed"/>
          <w:sz w:val="21"/>
          <w:szCs w:val="21"/>
          <w:rPrChange w:id="1685" w:author="Benedict Diederich" w:date="2022-05-25T17:33:00Z">
            <w:rPr>
              <w:sz w:val="21"/>
              <w:szCs w:val="21"/>
            </w:rPr>
          </w:rPrChange>
        </w:rPr>
        <w:t xml:space="preserve">, V., Hennig, S. </w:t>
      </w:r>
      <w:r w:rsidRPr="006F5CB9">
        <w:rPr>
          <w:rFonts w:ascii="Roboto Condensed" w:hAnsi="Roboto Condensed"/>
          <w:i/>
          <w:iCs/>
          <w:sz w:val="21"/>
          <w:szCs w:val="21"/>
          <w:rPrChange w:id="1686" w:author="Benedict Diederich" w:date="2022-05-25T17:33:00Z">
            <w:rPr>
              <w:i/>
              <w:iCs/>
              <w:sz w:val="21"/>
              <w:szCs w:val="21"/>
            </w:rPr>
          </w:rPrChange>
        </w:rPr>
        <w:t xml:space="preserve">et al. </w:t>
      </w:r>
      <w:r w:rsidRPr="006F5CB9">
        <w:rPr>
          <w:rFonts w:ascii="Roboto Condensed" w:hAnsi="Roboto Condensed"/>
          <w:sz w:val="21"/>
          <w:szCs w:val="21"/>
          <w:lang w:val="en-US"/>
          <w:rPrChange w:id="1687" w:author="Benedict Diederich" w:date="2022-05-25T17:33:00Z">
            <w:rPr>
              <w:sz w:val="21"/>
              <w:szCs w:val="21"/>
              <w:lang w:val="en-US"/>
            </w:rPr>
          </w:rPrChange>
        </w:rPr>
        <w:t xml:space="preserve">Open-source image reconstruction of super-resolution structured illumination microscopy data in ImageJ. </w:t>
      </w:r>
      <w:r w:rsidRPr="006F5CB9">
        <w:rPr>
          <w:rFonts w:ascii="Roboto Condensed" w:hAnsi="Roboto Condensed"/>
          <w:i/>
          <w:iCs/>
          <w:sz w:val="21"/>
          <w:szCs w:val="21"/>
          <w:lang w:val="en-US"/>
          <w:rPrChange w:id="1688" w:author="Benedict Diederich" w:date="2022-05-25T17:33:00Z">
            <w:rPr>
              <w:i/>
              <w:iCs/>
              <w:sz w:val="21"/>
              <w:szCs w:val="21"/>
              <w:lang w:val="en-US"/>
            </w:rPr>
          </w:rPrChange>
        </w:rPr>
        <w:t xml:space="preserve">Nat </w:t>
      </w:r>
      <w:proofErr w:type="spellStart"/>
      <w:r w:rsidRPr="006F5CB9">
        <w:rPr>
          <w:rFonts w:ascii="Roboto Condensed" w:hAnsi="Roboto Condensed"/>
          <w:i/>
          <w:iCs/>
          <w:sz w:val="21"/>
          <w:szCs w:val="21"/>
          <w:lang w:val="en-US"/>
          <w:rPrChange w:id="1689" w:author="Benedict Diederich" w:date="2022-05-25T17:33:00Z">
            <w:rPr>
              <w:i/>
              <w:iCs/>
              <w:sz w:val="21"/>
              <w:szCs w:val="21"/>
              <w:lang w:val="en-US"/>
            </w:rPr>
          </w:rPrChange>
        </w:rPr>
        <w:t>Commun</w:t>
      </w:r>
      <w:proofErr w:type="spellEnd"/>
      <w:r w:rsidRPr="006F5CB9">
        <w:rPr>
          <w:rFonts w:ascii="Roboto Condensed" w:hAnsi="Roboto Condensed"/>
          <w:i/>
          <w:iCs/>
          <w:sz w:val="21"/>
          <w:szCs w:val="21"/>
          <w:lang w:val="en-US"/>
          <w:rPrChange w:id="1690" w:author="Benedict Diederich" w:date="2022-05-25T17:33:00Z">
            <w:rPr>
              <w:i/>
              <w:iCs/>
              <w:sz w:val="21"/>
              <w:szCs w:val="21"/>
              <w:lang w:val="en-US"/>
            </w:rPr>
          </w:rPrChange>
        </w:rPr>
        <w:t xml:space="preserve"> </w:t>
      </w:r>
      <w:r w:rsidRPr="006F5CB9">
        <w:rPr>
          <w:rFonts w:ascii="Roboto Condensed" w:hAnsi="Roboto Condensed"/>
          <w:b/>
          <w:bCs/>
          <w:sz w:val="21"/>
          <w:szCs w:val="21"/>
          <w:lang w:val="en-US"/>
          <w:rPrChange w:id="1691" w:author="Benedict Diederich" w:date="2022-05-25T17:33:00Z">
            <w:rPr>
              <w:b/>
              <w:bCs/>
              <w:sz w:val="21"/>
              <w:szCs w:val="21"/>
              <w:lang w:val="en-US"/>
            </w:rPr>
          </w:rPrChange>
        </w:rPr>
        <w:t xml:space="preserve">7, </w:t>
      </w:r>
      <w:r w:rsidRPr="006F5CB9">
        <w:rPr>
          <w:rFonts w:ascii="Roboto Condensed" w:hAnsi="Roboto Condensed"/>
          <w:sz w:val="21"/>
          <w:szCs w:val="21"/>
          <w:lang w:val="en-US"/>
          <w:rPrChange w:id="1692" w:author="Benedict Diederich" w:date="2022-05-25T17:33:00Z">
            <w:rPr>
              <w:sz w:val="21"/>
              <w:szCs w:val="21"/>
              <w:lang w:val="en-US"/>
            </w:rPr>
          </w:rPrChange>
        </w:rPr>
        <w:t xml:space="preserve">10980 (2016) doi:10.1038/ncomms10980 </w:t>
      </w:r>
    </w:p>
    <w:p w14:paraId="0881ED2C" w14:textId="272A3B30" w:rsidR="005F6E4A" w:rsidRPr="006F5CB9" w:rsidRDefault="005F6E4A" w:rsidP="006F5CB9">
      <w:pPr>
        <w:pStyle w:val="Default"/>
        <w:jc w:val="both"/>
        <w:rPr>
          <w:rFonts w:ascii="Roboto Condensed" w:hAnsi="Roboto Condensed"/>
          <w:sz w:val="21"/>
          <w:szCs w:val="21"/>
          <w:lang w:val="en-US"/>
          <w:rPrChange w:id="1693" w:author="Benedict Diederich" w:date="2022-05-25T17:33:00Z">
            <w:rPr>
              <w:sz w:val="21"/>
              <w:szCs w:val="21"/>
              <w:lang w:val="en-US"/>
            </w:rPr>
          </w:rPrChange>
        </w:rPr>
        <w:pPrChange w:id="1694" w:author="Benedict Diederich" w:date="2022-05-25T17:33:00Z">
          <w:pPr>
            <w:pStyle w:val="Default"/>
          </w:pPr>
        </w:pPrChange>
      </w:pPr>
      <w:r w:rsidRPr="006F5CB9">
        <w:rPr>
          <w:rFonts w:ascii="Roboto Condensed" w:hAnsi="Roboto Condensed"/>
          <w:sz w:val="21"/>
          <w:szCs w:val="21"/>
          <w:lang w:val="en-US"/>
          <w:rPrChange w:id="1695" w:author="Benedict Diederich" w:date="2022-05-25T17:33:00Z">
            <w:rPr>
              <w:sz w:val="21"/>
              <w:szCs w:val="21"/>
              <w:lang w:val="en-US"/>
            </w:rPr>
          </w:rPrChange>
        </w:rPr>
        <w:t xml:space="preserve">[5] </w:t>
      </w:r>
      <w:proofErr w:type="spellStart"/>
      <w:r w:rsidRPr="006F5CB9">
        <w:rPr>
          <w:rFonts w:ascii="Roboto Condensed" w:hAnsi="Roboto Condensed"/>
          <w:sz w:val="21"/>
          <w:szCs w:val="21"/>
          <w:lang w:val="en-US"/>
          <w:rPrChange w:id="1696" w:author="Benedict Diederich" w:date="2022-05-25T17:33:00Z">
            <w:rPr>
              <w:sz w:val="21"/>
              <w:szCs w:val="21"/>
              <w:lang w:val="en-US"/>
            </w:rPr>
          </w:rPrChange>
        </w:rPr>
        <w:t>Schermelleh</w:t>
      </w:r>
      <w:proofErr w:type="spellEnd"/>
      <w:r w:rsidRPr="006F5CB9">
        <w:rPr>
          <w:rFonts w:ascii="Roboto Condensed" w:hAnsi="Roboto Condensed"/>
          <w:sz w:val="21"/>
          <w:szCs w:val="21"/>
          <w:lang w:val="en-US"/>
          <w:rPrChange w:id="1697" w:author="Benedict Diederich" w:date="2022-05-25T17:33:00Z">
            <w:rPr>
              <w:sz w:val="21"/>
              <w:szCs w:val="21"/>
              <w:lang w:val="en-US"/>
            </w:rPr>
          </w:rPrChange>
        </w:rPr>
        <w:t xml:space="preserve">, Lothar, Rainer Heintzmann, and Heinrich Leonhardt. "A guide to super-resolution fluorescence microscopy." The Journal of Cell Biology 190.2 (2010): 165-175. Web. 27 Nov. 2019. </w:t>
      </w:r>
    </w:p>
    <w:p w14:paraId="49DFB359" w14:textId="50E1C622" w:rsidR="00E25B71" w:rsidRPr="006F5CB9" w:rsidRDefault="005F6E4A" w:rsidP="006F5CB9">
      <w:pPr>
        <w:jc w:val="both"/>
        <w:rPr>
          <w:rFonts w:ascii="Roboto Condensed" w:hAnsi="Roboto Condensed"/>
          <w:sz w:val="21"/>
          <w:szCs w:val="21"/>
          <w:lang w:val="en-US"/>
          <w:rPrChange w:id="1698" w:author="Benedict Diederich" w:date="2022-05-25T17:33:00Z">
            <w:rPr>
              <w:sz w:val="21"/>
              <w:szCs w:val="21"/>
              <w:lang w:val="en-US"/>
            </w:rPr>
          </w:rPrChange>
        </w:rPr>
        <w:pPrChange w:id="1699" w:author="Benedict Diederich" w:date="2022-05-25T17:33:00Z">
          <w:pPr/>
        </w:pPrChange>
      </w:pPr>
      <w:r w:rsidRPr="006F5CB9">
        <w:rPr>
          <w:rFonts w:ascii="Roboto Condensed" w:hAnsi="Roboto Condensed"/>
          <w:sz w:val="21"/>
          <w:szCs w:val="21"/>
          <w:lang w:val="en-US"/>
          <w:rPrChange w:id="1700" w:author="Benedict Diederich" w:date="2022-05-25T17:33:00Z">
            <w:rPr>
              <w:sz w:val="21"/>
              <w:szCs w:val="21"/>
              <w:lang w:val="en-US"/>
            </w:rPr>
          </w:rPrChange>
        </w:rPr>
        <w:t xml:space="preserve">[6] DMD-based super-resolution structured illumination microscopy visualizes live cell dynamics at high speed and low cost, Alice Sandmeyer, Mario </w:t>
      </w:r>
      <w:proofErr w:type="spellStart"/>
      <w:r w:rsidRPr="006F5CB9">
        <w:rPr>
          <w:rFonts w:ascii="Roboto Condensed" w:hAnsi="Roboto Condensed"/>
          <w:sz w:val="21"/>
          <w:szCs w:val="21"/>
          <w:lang w:val="en-US"/>
          <w:rPrChange w:id="1701" w:author="Benedict Diederich" w:date="2022-05-25T17:33:00Z">
            <w:rPr>
              <w:sz w:val="21"/>
              <w:szCs w:val="21"/>
              <w:lang w:val="en-US"/>
            </w:rPr>
          </w:rPrChange>
        </w:rPr>
        <w:t>Lachetta</w:t>
      </w:r>
      <w:proofErr w:type="spellEnd"/>
      <w:r w:rsidRPr="006F5CB9">
        <w:rPr>
          <w:rFonts w:ascii="Roboto Condensed" w:hAnsi="Roboto Condensed"/>
          <w:sz w:val="21"/>
          <w:szCs w:val="21"/>
          <w:lang w:val="en-US"/>
          <w:rPrChange w:id="1702" w:author="Benedict Diederich" w:date="2022-05-25T17:33:00Z">
            <w:rPr>
              <w:sz w:val="21"/>
              <w:szCs w:val="21"/>
              <w:lang w:val="en-US"/>
            </w:rPr>
          </w:rPrChange>
        </w:rPr>
        <w:t xml:space="preserve">, </w:t>
      </w:r>
      <w:proofErr w:type="spellStart"/>
      <w:r w:rsidRPr="006F5CB9">
        <w:rPr>
          <w:rFonts w:ascii="Roboto Condensed" w:hAnsi="Roboto Condensed"/>
          <w:sz w:val="21"/>
          <w:szCs w:val="21"/>
          <w:lang w:val="en-US"/>
          <w:rPrChange w:id="1703" w:author="Benedict Diederich" w:date="2022-05-25T17:33:00Z">
            <w:rPr>
              <w:sz w:val="21"/>
              <w:szCs w:val="21"/>
              <w:lang w:val="en-US"/>
            </w:rPr>
          </w:rPrChange>
        </w:rPr>
        <w:t>Hauke</w:t>
      </w:r>
      <w:proofErr w:type="spellEnd"/>
      <w:r w:rsidRPr="006F5CB9">
        <w:rPr>
          <w:rFonts w:ascii="Roboto Condensed" w:hAnsi="Roboto Condensed"/>
          <w:sz w:val="21"/>
          <w:szCs w:val="21"/>
          <w:lang w:val="en-US"/>
          <w:rPrChange w:id="1704" w:author="Benedict Diederich" w:date="2022-05-25T17:33:00Z">
            <w:rPr>
              <w:sz w:val="21"/>
              <w:szCs w:val="21"/>
              <w:lang w:val="en-US"/>
            </w:rPr>
          </w:rPrChange>
        </w:rPr>
        <w:t xml:space="preserve"> Sandmeyer, Wolfgang </w:t>
      </w:r>
      <w:proofErr w:type="spellStart"/>
      <w:r w:rsidRPr="006F5CB9">
        <w:rPr>
          <w:rFonts w:ascii="Roboto Condensed" w:hAnsi="Roboto Condensed"/>
          <w:sz w:val="21"/>
          <w:szCs w:val="21"/>
          <w:lang w:val="en-US"/>
          <w:rPrChange w:id="1705" w:author="Benedict Diederich" w:date="2022-05-25T17:33:00Z">
            <w:rPr>
              <w:sz w:val="21"/>
              <w:szCs w:val="21"/>
              <w:lang w:val="en-US"/>
            </w:rPr>
          </w:rPrChange>
        </w:rPr>
        <w:t>Hübner</w:t>
      </w:r>
      <w:proofErr w:type="spellEnd"/>
      <w:r w:rsidRPr="006F5CB9">
        <w:rPr>
          <w:rFonts w:ascii="Roboto Condensed" w:hAnsi="Roboto Condensed"/>
          <w:sz w:val="21"/>
          <w:szCs w:val="21"/>
          <w:lang w:val="en-US"/>
          <w:rPrChange w:id="1706" w:author="Benedict Diederich" w:date="2022-05-25T17:33:00Z">
            <w:rPr>
              <w:sz w:val="21"/>
              <w:szCs w:val="21"/>
              <w:lang w:val="en-US"/>
            </w:rPr>
          </w:rPrChange>
        </w:rPr>
        <w:t xml:space="preserve">, Thomas </w:t>
      </w:r>
      <w:proofErr w:type="spellStart"/>
      <w:r w:rsidRPr="006F5CB9">
        <w:rPr>
          <w:rFonts w:ascii="Roboto Condensed" w:hAnsi="Roboto Condensed"/>
          <w:sz w:val="21"/>
          <w:szCs w:val="21"/>
          <w:lang w:val="en-US"/>
          <w:rPrChange w:id="1707" w:author="Benedict Diederich" w:date="2022-05-25T17:33:00Z">
            <w:rPr>
              <w:sz w:val="21"/>
              <w:szCs w:val="21"/>
              <w:lang w:val="en-US"/>
            </w:rPr>
          </w:rPrChange>
        </w:rPr>
        <w:t>Huser</w:t>
      </w:r>
      <w:proofErr w:type="spellEnd"/>
      <w:r w:rsidRPr="006F5CB9">
        <w:rPr>
          <w:rFonts w:ascii="Roboto Condensed" w:hAnsi="Roboto Condensed"/>
          <w:sz w:val="21"/>
          <w:szCs w:val="21"/>
          <w:lang w:val="en-US"/>
          <w:rPrChange w:id="1708" w:author="Benedict Diederich" w:date="2022-05-25T17:33:00Z">
            <w:rPr>
              <w:sz w:val="21"/>
              <w:szCs w:val="21"/>
              <w:lang w:val="en-US"/>
            </w:rPr>
          </w:rPrChange>
        </w:rPr>
        <w:t xml:space="preserve">, Marcel Müller, </w:t>
      </w:r>
      <w:proofErr w:type="spellStart"/>
      <w:r w:rsidRPr="006F5CB9">
        <w:rPr>
          <w:rFonts w:ascii="Roboto Condensed" w:hAnsi="Roboto Condensed"/>
          <w:sz w:val="21"/>
          <w:szCs w:val="21"/>
          <w:lang w:val="en-US"/>
          <w:rPrChange w:id="1709" w:author="Benedict Diederich" w:date="2022-05-25T17:33:00Z">
            <w:rPr>
              <w:sz w:val="21"/>
              <w:szCs w:val="21"/>
              <w:lang w:val="en-US"/>
            </w:rPr>
          </w:rPrChange>
        </w:rPr>
        <w:t>bioRxiv</w:t>
      </w:r>
      <w:proofErr w:type="spellEnd"/>
    </w:p>
    <w:p w14:paraId="007ADB67" w14:textId="043FA8C2" w:rsidR="001F020D" w:rsidRPr="006F5CB9" w:rsidRDefault="001F020D" w:rsidP="006F5CB9">
      <w:pPr>
        <w:jc w:val="both"/>
        <w:rPr>
          <w:rFonts w:ascii="Roboto Condensed" w:hAnsi="Roboto Condensed"/>
          <w:sz w:val="21"/>
          <w:szCs w:val="21"/>
          <w:lang w:val="en-US"/>
          <w:rPrChange w:id="1710" w:author="Benedict Diederich" w:date="2022-05-25T17:33:00Z">
            <w:rPr>
              <w:sz w:val="21"/>
              <w:szCs w:val="21"/>
              <w:lang w:val="en-US"/>
            </w:rPr>
          </w:rPrChange>
        </w:rPr>
        <w:pPrChange w:id="1711" w:author="Benedict Diederich" w:date="2022-05-25T17:33:00Z">
          <w:pPr/>
        </w:pPrChange>
      </w:pPr>
    </w:p>
    <w:p w14:paraId="1939BFA5" w14:textId="5779DF82" w:rsidR="001F020D" w:rsidRPr="006F5CB9" w:rsidRDefault="001F020D" w:rsidP="006F5CB9">
      <w:pPr>
        <w:jc w:val="both"/>
        <w:rPr>
          <w:rFonts w:ascii="Roboto Condensed" w:hAnsi="Roboto Condensed"/>
          <w:sz w:val="21"/>
          <w:szCs w:val="21"/>
          <w:lang w:val="en-US"/>
          <w:rPrChange w:id="1712" w:author="Benedict Diederich" w:date="2022-05-25T17:33:00Z">
            <w:rPr>
              <w:sz w:val="21"/>
              <w:szCs w:val="21"/>
              <w:lang w:val="en-US"/>
            </w:rPr>
          </w:rPrChange>
        </w:rPr>
        <w:pPrChange w:id="1713" w:author="Benedict Diederich" w:date="2022-05-25T17:33:00Z">
          <w:pPr/>
        </w:pPrChange>
      </w:pPr>
    </w:p>
    <w:p w14:paraId="7980727E" w14:textId="4FB5503F" w:rsidR="001F020D" w:rsidRPr="006F5CB9" w:rsidRDefault="001F020D" w:rsidP="006F5CB9">
      <w:pPr>
        <w:jc w:val="both"/>
        <w:rPr>
          <w:rFonts w:ascii="Roboto Condensed" w:hAnsi="Roboto Condensed"/>
          <w:sz w:val="21"/>
          <w:szCs w:val="21"/>
          <w:lang w:val="en-US"/>
          <w:rPrChange w:id="1714" w:author="Benedict Diederich" w:date="2022-05-25T17:33:00Z">
            <w:rPr>
              <w:sz w:val="21"/>
              <w:szCs w:val="21"/>
              <w:lang w:val="en-US"/>
            </w:rPr>
          </w:rPrChange>
        </w:rPr>
        <w:pPrChange w:id="1715" w:author="Benedict Diederich" w:date="2022-05-25T17:33:00Z">
          <w:pPr/>
        </w:pPrChange>
      </w:pPr>
    </w:p>
    <w:p w14:paraId="79D4601E" w14:textId="637859EE" w:rsidR="001F020D" w:rsidRPr="006F5CB9" w:rsidRDefault="001F020D" w:rsidP="006F5CB9">
      <w:pPr>
        <w:jc w:val="both"/>
        <w:rPr>
          <w:rFonts w:ascii="Roboto Condensed" w:hAnsi="Roboto Condensed"/>
          <w:sz w:val="21"/>
          <w:szCs w:val="21"/>
          <w:lang w:val="en-US"/>
          <w:rPrChange w:id="1716" w:author="Benedict Diederich" w:date="2022-05-25T17:33:00Z">
            <w:rPr>
              <w:sz w:val="21"/>
              <w:szCs w:val="21"/>
              <w:lang w:val="en-US"/>
            </w:rPr>
          </w:rPrChange>
        </w:rPr>
        <w:pPrChange w:id="1717" w:author="Benedict Diederich" w:date="2022-05-25T17:33:00Z">
          <w:pPr/>
        </w:pPrChange>
      </w:pPr>
    </w:p>
    <w:p w14:paraId="615BFCDE" w14:textId="77777777" w:rsidR="001F020D" w:rsidRPr="006F5CB9" w:rsidRDefault="001F020D" w:rsidP="006F5CB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Roboto Condensed" w:eastAsiaTheme="minorHAnsi" w:hAnsi="Roboto Condensed" w:cs="Myriad Pro"/>
          <w:color w:val="000000"/>
          <w:sz w:val="22"/>
          <w:szCs w:val="22"/>
          <w:u w:val="thick" w:color="000000"/>
          <w:lang w:eastAsia="en-US"/>
          <w:rPrChange w:id="1718" w:author="Benedict Diederich" w:date="2022-05-25T17:33:00Z">
            <w:rPr>
              <w:rFonts w:ascii="Myriad Pro" w:eastAsiaTheme="minorHAnsi" w:hAnsi="Myriad Pro" w:cs="Myriad Pro"/>
              <w:color w:val="000000"/>
              <w:sz w:val="22"/>
              <w:szCs w:val="22"/>
              <w:u w:val="thick" w:color="000000"/>
              <w:lang w:eastAsia="en-US"/>
            </w:rPr>
          </w:rPrChange>
        </w:rPr>
        <w:pPrChange w:id="1719" w:author="Benedict Diederich" w:date="2022-05-25T17:33:00Z">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PrChange>
      </w:pPr>
      <w:r w:rsidRPr="006F5CB9">
        <w:rPr>
          <w:rFonts w:ascii="Roboto Condensed" w:eastAsiaTheme="minorHAnsi" w:hAnsi="Roboto Condensed" w:cs="Myriad Pro"/>
          <w:color w:val="000000"/>
          <w:sz w:val="22"/>
          <w:szCs w:val="22"/>
          <w:u w:val="thick" w:color="000000"/>
          <w:lang w:eastAsia="en-US"/>
          <w:rPrChange w:id="1720" w:author="Benedict Diederich" w:date="2022-05-25T17:33:00Z">
            <w:rPr>
              <w:rFonts w:ascii="Myriad Pro" w:eastAsiaTheme="minorHAnsi" w:hAnsi="Myriad Pro" w:cs="Myriad Pro"/>
              <w:color w:val="000000"/>
              <w:sz w:val="22"/>
              <w:szCs w:val="22"/>
              <w:u w:val="thick" w:color="000000"/>
              <w:lang w:eastAsia="en-US"/>
            </w:rPr>
          </w:rPrChange>
        </w:rPr>
        <w:t xml:space="preserve">Die Firma PCO wurde innerhalb der Projektlaufzeit von der Firma Excelitas aufgekauft, was zu einer Veränderung der firmenpolitischen Planungsaspekte geführt hat. Derzeit bestehen keine Planungen zur wirtschaftlichen Verwertung des Projekts "SIMMO". </w:t>
      </w:r>
    </w:p>
    <w:p w14:paraId="1B1EE331" w14:textId="2100BE45" w:rsidR="001F020D" w:rsidRPr="006F5CB9" w:rsidRDefault="001F020D" w:rsidP="006F5CB9">
      <w:pPr>
        <w:jc w:val="both"/>
        <w:rPr>
          <w:rFonts w:ascii="Roboto Condensed" w:hAnsi="Roboto Condensed"/>
          <w:sz w:val="22"/>
          <w:szCs w:val="22"/>
          <w:rPrChange w:id="1721" w:author="Benedict Diederich" w:date="2022-05-25T17:33:00Z">
            <w:rPr>
              <w:sz w:val="22"/>
              <w:szCs w:val="22"/>
            </w:rPr>
          </w:rPrChange>
        </w:rPr>
        <w:pPrChange w:id="1722" w:author="Benedict Diederich" w:date="2022-05-25T17:33:00Z">
          <w:pPr/>
        </w:pPrChange>
      </w:pPr>
      <w:r w:rsidRPr="006F5CB9">
        <w:rPr>
          <w:rFonts w:ascii="Roboto Condensed" w:eastAsiaTheme="minorHAnsi" w:hAnsi="Roboto Condensed" w:cs="Myriad Pro"/>
          <w:color w:val="000000"/>
          <w:sz w:val="22"/>
          <w:szCs w:val="22"/>
          <w:u w:val="thick" w:color="000000"/>
          <w:lang w:eastAsia="en-US"/>
          <w:rPrChange w:id="1723" w:author="Benedict Diederich" w:date="2022-05-25T17:33:00Z">
            <w:rPr>
              <w:rFonts w:ascii="Myriad Pro" w:eastAsiaTheme="minorHAnsi" w:hAnsi="Myriad Pro" w:cs="Myriad Pro"/>
              <w:color w:val="000000"/>
              <w:sz w:val="22"/>
              <w:szCs w:val="22"/>
              <w:u w:val="thick" w:color="000000"/>
              <w:lang w:eastAsia="en-US"/>
            </w:rPr>
          </w:rPrChange>
        </w:rPr>
        <w:t xml:space="preserve">Für eine Produktion des am Leibniz-IPHT gebauten Funktionsmusters sind einige, </w:t>
      </w:r>
      <w:proofErr w:type="spellStart"/>
      <w:r w:rsidRPr="006F5CB9">
        <w:rPr>
          <w:rFonts w:ascii="Roboto Condensed" w:eastAsiaTheme="minorHAnsi" w:hAnsi="Roboto Condensed" w:cs="Myriad Pro"/>
          <w:color w:val="000000"/>
          <w:sz w:val="22"/>
          <w:szCs w:val="22"/>
          <w:u w:val="thick" w:color="000000"/>
          <w:lang w:eastAsia="en-US"/>
          <w:rPrChange w:id="1724" w:author="Benedict Diederich" w:date="2022-05-25T17:33:00Z">
            <w:rPr>
              <w:rFonts w:ascii="Myriad Pro" w:eastAsiaTheme="minorHAnsi" w:hAnsi="Myriad Pro" w:cs="Myriad Pro"/>
              <w:color w:val="000000"/>
              <w:sz w:val="22"/>
              <w:szCs w:val="22"/>
              <w:u w:val="thick" w:color="000000"/>
              <w:lang w:eastAsia="en-US"/>
            </w:rPr>
          </w:rPrChange>
        </w:rPr>
        <w:t>signifkante</w:t>
      </w:r>
      <w:proofErr w:type="spellEnd"/>
      <w:r w:rsidRPr="006F5CB9">
        <w:rPr>
          <w:rFonts w:ascii="Roboto Condensed" w:eastAsiaTheme="minorHAnsi" w:hAnsi="Roboto Condensed" w:cs="Myriad Pro"/>
          <w:color w:val="000000"/>
          <w:sz w:val="22"/>
          <w:szCs w:val="22"/>
          <w:u w:val="thick" w:color="000000"/>
          <w:lang w:eastAsia="en-US"/>
          <w:rPrChange w:id="1725" w:author="Benedict Diederich" w:date="2022-05-25T17:33:00Z">
            <w:rPr>
              <w:rFonts w:ascii="Myriad Pro" w:eastAsiaTheme="minorHAnsi" w:hAnsi="Myriad Pro" w:cs="Myriad Pro"/>
              <w:color w:val="000000"/>
              <w:sz w:val="22"/>
              <w:szCs w:val="22"/>
              <w:u w:val="thick" w:color="000000"/>
              <w:lang w:eastAsia="en-US"/>
            </w:rPr>
          </w:rPrChange>
        </w:rPr>
        <w:t xml:space="preserve"> Prüfungen und ggf. Änderungen hinsichtlich der Punkte: Laserschutz, EMV, Produktsicherheit und Benutzerfreundlichkeit vorzunehmen, bevor ein dann gefertigter Prototyp eine Marktreife erlangt.</w:t>
      </w:r>
    </w:p>
    <w:sectPr w:rsidR="001F020D" w:rsidRPr="006F5CB9" w:rsidSect="009F3F79">
      <w:pgSz w:w="11900" w:h="16840"/>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94" w:author="Benedict Diederich" w:date="2022-05-18T09:15:00Z" w:initials="BD">
    <w:p w14:paraId="25ECB69A" w14:textId="6C265E60" w:rsidR="001F020D" w:rsidRDefault="001F020D">
      <w:pPr>
        <w:pStyle w:val="Kommentartext"/>
      </w:pPr>
      <w:r>
        <w:rPr>
          <w:rStyle w:val="Kommentarzeichen"/>
        </w:rPr>
        <w:annotationRef/>
      </w:r>
      <w:r>
        <w:t>…Leihgabe für Testung des Anbaus.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5ECB69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F37B0" w16cex:dateUtc="2022-05-18T07: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5ECB69A" w16cid:durableId="262F37B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604020202020204"/>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Roboto Condensed">
    <w:panose1 w:val="020B0604020202020204"/>
    <w:charset w:val="00"/>
    <w:family w:val="auto"/>
    <w:pitch w:val="variable"/>
    <w:sig w:usb0="E00002FF" w:usb1="5000205B" w:usb2="00000020" w:usb3="00000000" w:csb0="0000019F" w:csb1="00000000"/>
  </w:font>
  <w:font w:name="Cambria">
    <w:panose1 w:val="02040503050406030204"/>
    <w:charset w:val="00"/>
    <w:family w:val="roman"/>
    <w:pitch w:val="variable"/>
    <w:sig w:usb0="E00006FF" w:usb1="420024FF" w:usb2="02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EFF" w:usb1="C000785B" w:usb2="00000009" w:usb3="00000000" w:csb0="000001FF" w:csb1="00000000"/>
  </w:font>
  <w:font w:name="Myriad Pro">
    <w:altName w:val="Segoe UI"/>
    <w:panose1 w:val="020B0503030403020204"/>
    <w:charset w:val="00"/>
    <w:family w:val="swiss"/>
    <w:notTrueType/>
    <w:pitch w:val="variable"/>
    <w:sig w:usb0="A00002AF" w:usb1="500020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754B4E"/>
    <w:multiLevelType w:val="hybridMultilevel"/>
    <w:tmpl w:val="D138E930"/>
    <w:lvl w:ilvl="0" w:tplc="0F48C3F2">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CF701B4"/>
    <w:multiLevelType w:val="hybridMultilevel"/>
    <w:tmpl w:val="03C04F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FE558D0"/>
    <w:multiLevelType w:val="multilevel"/>
    <w:tmpl w:val="DDCC861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DC76794"/>
    <w:multiLevelType w:val="hybridMultilevel"/>
    <w:tmpl w:val="9A9CEE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5EC201E1"/>
    <w:multiLevelType w:val="hybridMultilevel"/>
    <w:tmpl w:val="6A34E576"/>
    <w:lvl w:ilvl="0" w:tplc="4242621C">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863472971">
    <w:abstractNumId w:val="0"/>
  </w:num>
  <w:num w:numId="2" w16cid:durableId="124937149">
    <w:abstractNumId w:val="2"/>
  </w:num>
  <w:num w:numId="3" w16cid:durableId="55321232">
    <w:abstractNumId w:val="3"/>
  </w:num>
  <w:num w:numId="4" w16cid:durableId="155801122">
    <w:abstractNumId w:val="1"/>
  </w:num>
  <w:num w:numId="5" w16cid:durableId="734932004">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enedict Diederich">
    <w15:presenceInfo w15:providerId="Windows Live" w15:userId="889470ca89c9122b"/>
  </w15:person>
  <w15:person w15:author="Wang,Haoran //Leibniz-IPHT">
    <w15:presenceInfo w15:providerId="AD" w15:userId="S-1-5-21-892864435-2424616784-2819005426-3515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5"/>
  <w:proofState w:spelling="clean" w:grammar="clean"/>
  <w:trackRevisions/>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EF9"/>
    <w:rsid w:val="000226E4"/>
    <w:rsid w:val="00026BE8"/>
    <w:rsid w:val="00027C97"/>
    <w:rsid w:val="00045939"/>
    <w:rsid w:val="00105C74"/>
    <w:rsid w:val="00150FD4"/>
    <w:rsid w:val="00167DAB"/>
    <w:rsid w:val="00173D2F"/>
    <w:rsid w:val="001750AD"/>
    <w:rsid w:val="001D753F"/>
    <w:rsid w:val="001F020D"/>
    <w:rsid w:val="002471F5"/>
    <w:rsid w:val="003129D7"/>
    <w:rsid w:val="00397002"/>
    <w:rsid w:val="003C0B80"/>
    <w:rsid w:val="00403EF9"/>
    <w:rsid w:val="00421E8B"/>
    <w:rsid w:val="00462E2E"/>
    <w:rsid w:val="00471081"/>
    <w:rsid w:val="004958E5"/>
    <w:rsid w:val="004977B1"/>
    <w:rsid w:val="004A351B"/>
    <w:rsid w:val="004B0CC5"/>
    <w:rsid w:val="004D5A8D"/>
    <w:rsid w:val="00506C77"/>
    <w:rsid w:val="00507D30"/>
    <w:rsid w:val="0052763F"/>
    <w:rsid w:val="005D65C4"/>
    <w:rsid w:val="005F6E4A"/>
    <w:rsid w:val="0068228E"/>
    <w:rsid w:val="006F5CB9"/>
    <w:rsid w:val="007047CC"/>
    <w:rsid w:val="00725BEC"/>
    <w:rsid w:val="0074094D"/>
    <w:rsid w:val="00746283"/>
    <w:rsid w:val="00775993"/>
    <w:rsid w:val="007910B0"/>
    <w:rsid w:val="007950D4"/>
    <w:rsid w:val="007B1AFC"/>
    <w:rsid w:val="007E4212"/>
    <w:rsid w:val="00832D6C"/>
    <w:rsid w:val="00897620"/>
    <w:rsid w:val="008A2A49"/>
    <w:rsid w:val="008B67B2"/>
    <w:rsid w:val="0091165C"/>
    <w:rsid w:val="00961349"/>
    <w:rsid w:val="009F3F79"/>
    <w:rsid w:val="00A14BA6"/>
    <w:rsid w:val="00A235B7"/>
    <w:rsid w:val="00A83894"/>
    <w:rsid w:val="00AA140C"/>
    <w:rsid w:val="00AC5AF8"/>
    <w:rsid w:val="00B4521E"/>
    <w:rsid w:val="00B55153"/>
    <w:rsid w:val="00BB7D08"/>
    <w:rsid w:val="00BD126B"/>
    <w:rsid w:val="00C0329D"/>
    <w:rsid w:val="00C07F97"/>
    <w:rsid w:val="00C569F7"/>
    <w:rsid w:val="00CC5280"/>
    <w:rsid w:val="00CD5199"/>
    <w:rsid w:val="00CE19CD"/>
    <w:rsid w:val="00D10933"/>
    <w:rsid w:val="00D519E2"/>
    <w:rsid w:val="00D53095"/>
    <w:rsid w:val="00D55715"/>
    <w:rsid w:val="00D85946"/>
    <w:rsid w:val="00D92EA0"/>
    <w:rsid w:val="00DC0C39"/>
    <w:rsid w:val="00DC720E"/>
    <w:rsid w:val="00DD7F9A"/>
    <w:rsid w:val="00E06D8E"/>
    <w:rsid w:val="00E25B71"/>
    <w:rsid w:val="00E66761"/>
    <w:rsid w:val="00E909B6"/>
    <w:rsid w:val="00E94DE4"/>
    <w:rsid w:val="00EA4793"/>
    <w:rsid w:val="00EF3457"/>
    <w:rsid w:val="00F01192"/>
    <w:rsid w:val="00F119CD"/>
    <w:rsid w:val="00F2579E"/>
    <w:rsid w:val="00F326AA"/>
    <w:rsid w:val="00F52FD1"/>
    <w:rsid w:val="00F74C0E"/>
    <w:rsid w:val="00F91160"/>
    <w:rsid w:val="00FB7179"/>
    <w:rsid w:val="00FD1F9D"/>
    <w:rsid w:val="00FE6DD9"/>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0E5864"/>
  <w15:chartTrackingRefBased/>
  <w15:docId w15:val="{FC99B82E-45BF-E442-9CA8-63268E521E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C5280"/>
    <w:rPr>
      <w:rFonts w:ascii="Times New Roman" w:eastAsia="Times New Roman" w:hAnsi="Times New Roman" w:cs="Times New Roman"/>
      <w:lang w:eastAsia="de-DE"/>
    </w:rPr>
  </w:style>
  <w:style w:type="paragraph" w:styleId="berschrift1">
    <w:name w:val="heading 1"/>
    <w:basedOn w:val="Standard"/>
    <w:next w:val="Standard"/>
    <w:link w:val="berschrift1Zchn"/>
    <w:uiPriority w:val="9"/>
    <w:qFormat/>
    <w:rsid w:val="0068228E"/>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berschrift2">
    <w:name w:val="heading 2"/>
    <w:basedOn w:val="Standard"/>
    <w:next w:val="Standard"/>
    <w:link w:val="berschrift2Zchn"/>
    <w:uiPriority w:val="9"/>
    <w:unhideWhenUsed/>
    <w:qFormat/>
    <w:rsid w:val="00B5515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E25B71"/>
    <w:pPr>
      <w:ind w:left="720"/>
      <w:contextualSpacing/>
    </w:pPr>
    <w:rPr>
      <w:rFonts w:asciiTheme="minorHAnsi" w:eastAsiaTheme="minorHAnsi" w:hAnsiTheme="minorHAnsi" w:cstheme="minorBidi"/>
      <w:lang w:eastAsia="en-US"/>
    </w:rPr>
  </w:style>
  <w:style w:type="paragraph" w:customStyle="1" w:styleId="Default">
    <w:name w:val="Default"/>
    <w:rsid w:val="005F6E4A"/>
    <w:pPr>
      <w:autoSpaceDE w:val="0"/>
      <w:autoSpaceDN w:val="0"/>
      <w:adjustRightInd w:val="0"/>
    </w:pPr>
    <w:rPr>
      <w:rFonts w:ascii="Times New Roman" w:hAnsi="Times New Roman" w:cs="Times New Roman"/>
      <w:color w:val="000000"/>
    </w:rPr>
  </w:style>
  <w:style w:type="character" w:customStyle="1" w:styleId="berschrift1Zchn">
    <w:name w:val="Überschrift 1 Zchn"/>
    <w:basedOn w:val="Absatz-Standardschriftart"/>
    <w:link w:val="berschrift1"/>
    <w:uiPriority w:val="9"/>
    <w:rsid w:val="0068228E"/>
    <w:rPr>
      <w:rFonts w:asciiTheme="majorHAnsi" w:eastAsiaTheme="majorEastAsia" w:hAnsiTheme="majorHAnsi" w:cstheme="majorBidi"/>
      <w:color w:val="2F5496" w:themeColor="accent1" w:themeShade="BF"/>
      <w:sz w:val="32"/>
      <w:szCs w:val="32"/>
    </w:rPr>
  </w:style>
  <w:style w:type="paragraph" w:styleId="Beschriftung">
    <w:name w:val="caption"/>
    <w:basedOn w:val="Standard"/>
    <w:next w:val="Standard"/>
    <w:uiPriority w:val="35"/>
    <w:unhideWhenUsed/>
    <w:qFormat/>
    <w:rsid w:val="00725BEC"/>
    <w:pPr>
      <w:spacing w:after="200"/>
    </w:pPr>
    <w:rPr>
      <w:rFonts w:asciiTheme="minorHAnsi" w:eastAsiaTheme="minorHAnsi" w:hAnsiTheme="minorHAnsi" w:cstheme="minorBidi"/>
      <w:i/>
      <w:iCs/>
      <w:color w:val="44546A" w:themeColor="text2"/>
      <w:sz w:val="18"/>
      <w:szCs w:val="18"/>
      <w:lang w:eastAsia="en-US"/>
    </w:rPr>
  </w:style>
  <w:style w:type="character" w:customStyle="1" w:styleId="hlfld-contribauthor">
    <w:name w:val="hlfld-contribauthor"/>
    <w:basedOn w:val="Absatz-Standardschriftart"/>
    <w:rsid w:val="00CC5280"/>
  </w:style>
  <w:style w:type="character" w:styleId="Hyperlink">
    <w:name w:val="Hyperlink"/>
    <w:basedOn w:val="Absatz-Standardschriftart"/>
    <w:uiPriority w:val="99"/>
    <w:unhideWhenUsed/>
    <w:rsid w:val="00CC5280"/>
    <w:rPr>
      <w:color w:val="0000FF"/>
      <w:u w:val="single"/>
    </w:rPr>
  </w:style>
  <w:style w:type="character" w:customStyle="1" w:styleId="earliestdate">
    <w:name w:val="earliestdate"/>
    <w:basedOn w:val="Absatz-Standardschriftart"/>
    <w:rsid w:val="00CC5280"/>
  </w:style>
  <w:style w:type="character" w:customStyle="1" w:styleId="article-title">
    <w:name w:val="article-title"/>
    <w:basedOn w:val="Absatz-Standardschriftart"/>
    <w:rsid w:val="00CC5280"/>
  </w:style>
  <w:style w:type="character" w:customStyle="1" w:styleId="abbrevtitle">
    <w:name w:val="abbrevtitle"/>
    <w:basedOn w:val="Absatz-Standardschriftart"/>
    <w:rsid w:val="00CC5280"/>
  </w:style>
  <w:style w:type="character" w:customStyle="1" w:styleId="volume">
    <w:name w:val="volume"/>
    <w:basedOn w:val="Absatz-Standardschriftart"/>
    <w:rsid w:val="00CC5280"/>
  </w:style>
  <w:style w:type="character" w:customStyle="1" w:styleId="articleid">
    <w:name w:val="articleid"/>
    <w:basedOn w:val="Absatz-Standardschriftart"/>
    <w:rsid w:val="00CC5280"/>
  </w:style>
  <w:style w:type="character" w:customStyle="1" w:styleId="pagerange">
    <w:name w:val="pagerange"/>
    <w:basedOn w:val="Absatz-Standardschriftart"/>
    <w:rsid w:val="00CC5280"/>
  </w:style>
  <w:style w:type="character" w:styleId="NichtaufgelsteErwhnung">
    <w:name w:val="Unresolved Mention"/>
    <w:basedOn w:val="Absatz-Standardschriftart"/>
    <w:uiPriority w:val="99"/>
    <w:semiHidden/>
    <w:unhideWhenUsed/>
    <w:rsid w:val="00CC5280"/>
    <w:rPr>
      <w:color w:val="605E5C"/>
      <w:shd w:val="clear" w:color="auto" w:fill="E1DFDD"/>
    </w:rPr>
  </w:style>
  <w:style w:type="character" w:styleId="Kommentarzeichen">
    <w:name w:val="annotation reference"/>
    <w:basedOn w:val="Absatz-Standardschriftart"/>
    <w:uiPriority w:val="99"/>
    <w:semiHidden/>
    <w:unhideWhenUsed/>
    <w:rsid w:val="001F020D"/>
    <w:rPr>
      <w:sz w:val="16"/>
      <w:szCs w:val="16"/>
    </w:rPr>
  </w:style>
  <w:style w:type="paragraph" w:styleId="Kommentartext">
    <w:name w:val="annotation text"/>
    <w:basedOn w:val="Standard"/>
    <w:link w:val="KommentartextZchn"/>
    <w:uiPriority w:val="99"/>
    <w:semiHidden/>
    <w:unhideWhenUsed/>
    <w:rsid w:val="001F020D"/>
    <w:rPr>
      <w:sz w:val="20"/>
      <w:szCs w:val="20"/>
    </w:rPr>
  </w:style>
  <w:style w:type="character" w:customStyle="1" w:styleId="KommentartextZchn">
    <w:name w:val="Kommentartext Zchn"/>
    <w:basedOn w:val="Absatz-Standardschriftart"/>
    <w:link w:val="Kommentartext"/>
    <w:uiPriority w:val="99"/>
    <w:semiHidden/>
    <w:rsid w:val="001F020D"/>
    <w:rPr>
      <w:rFonts w:ascii="Times New Roman" w:eastAsia="Times New Roman" w:hAnsi="Times New Roman" w:cs="Times New Roman"/>
      <w:sz w:val="20"/>
      <w:szCs w:val="20"/>
      <w:lang w:eastAsia="de-DE"/>
    </w:rPr>
  </w:style>
  <w:style w:type="paragraph" w:styleId="Kommentarthema">
    <w:name w:val="annotation subject"/>
    <w:basedOn w:val="Kommentartext"/>
    <w:next w:val="Kommentartext"/>
    <w:link w:val="KommentarthemaZchn"/>
    <w:uiPriority w:val="99"/>
    <w:semiHidden/>
    <w:unhideWhenUsed/>
    <w:rsid w:val="001F020D"/>
    <w:rPr>
      <w:b/>
      <w:bCs/>
    </w:rPr>
  </w:style>
  <w:style w:type="character" w:customStyle="1" w:styleId="KommentarthemaZchn">
    <w:name w:val="Kommentarthema Zchn"/>
    <w:basedOn w:val="KommentartextZchn"/>
    <w:link w:val="Kommentarthema"/>
    <w:uiPriority w:val="99"/>
    <w:semiHidden/>
    <w:rsid w:val="001F020D"/>
    <w:rPr>
      <w:rFonts w:ascii="Times New Roman" w:eastAsia="Times New Roman" w:hAnsi="Times New Roman" w:cs="Times New Roman"/>
      <w:b/>
      <w:bCs/>
      <w:sz w:val="20"/>
      <w:szCs w:val="20"/>
      <w:lang w:eastAsia="de-DE"/>
    </w:rPr>
  </w:style>
  <w:style w:type="paragraph" w:styleId="Sprechblasentext">
    <w:name w:val="Balloon Text"/>
    <w:basedOn w:val="Standard"/>
    <w:link w:val="SprechblasentextZchn"/>
    <w:uiPriority w:val="99"/>
    <w:semiHidden/>
    <w:unhideWhenUsed/>
    <w:rsid w:val="00DC720E"/>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C720E"/>
    <w:rPr>
      <w:rFonts w:ascii="Segoe UI" w:eastAsia="Times New Roman" w:hAnsi="Segoe UI" w:cs="Segoe UI"/>
      <w:sz w:val="18"/>
      <w:szCs w:val="18"/>
      <w:lang w:eastAsia="de-DE"/>
    </w:rPr>
  </w:style>
  <w:style w:type="paragraph" w:styleId="berarbeitung">
    <w:name w:val="Revision"/>
    <w:hidden/>
    <w:uiPriority w:val="99"/>
    <w:semiHidden/>
    <w:rsid w:val="00D92EA0"/>
    <w:rPr>
      <w:rFonts w:ascii="Times New Roman" w:eastAsia="Times New Roman" w:hAnsi="Times New Roman" w:cs="Times New Roman"/>
      <w:lang w:eastAsia="de-DE"/>
    </w:rPr>
  </w:style>
  <w:style w:type="paragraph" w:styleId="Titel">
    <w:name w:val="Title"/>
    <w:basedOn w:val="Standard"/>
    <w:next w:val="Standard"/>
    <w:link w:val="TitelZchn"/>
    <w:uiPriority w:val="10"/>
    <w:qFormat/>
    <w:rsid w:val="0074094D"/>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74094D"/>
    <w:rPr>
      <w:rFonts w:asciiTheme="majorHAnsi" w:eastAsiaTheme="majorEastAsia" w:hAnsiTheme="majorHAnsi" w:cstheme="majorBidi"/>
      <w:spacing w:val="-10"/>
      <w:kern w:val="28"/>
      <w:sz w:val="56"/>
      <w:szCs w:val="56"/>
      <w:lang w:eastAsia="de-DE"/>
    </w:rPr>
  </w:style>
  <w:style w:type="paragraph" w:styleId="Untertitel">
    <w:name w:val="Subtitle"/>
    <w:basedOn w:val="Standard"/>
    <w:next w:val="Standard"/>
    <w:link w:val="UntertitelZchn"/>
    <w:uiPriority w:val="11"/>
    <w:qFormat/>
    <w:rsid w:val="006F5CB9"/>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UntertitelZchn">
    <w:name w:val="Untertitel Zchn"/>
    <w:basedOn w:val="Absatz-Standardschriftart"/>
    <w:link w:val="Untertitel"/>
    <w:uiPriority w:val="11"/>
    <w:rsid w:val="006F5CB9"/>
    <w:rPr>
      <w:rFonts w:eastAsiaTheme="minorEastAsia"/>
      <w:color w:val="5A5A5A" w:themeColor="text1" w:themeTint="A5"/>
      <w:spacing w:val="15"/>
      <w:sz w:val="22"/>
      <w:szCs w:val="22"/>
      <w:lang w:eastAsia="de-DE"/>
    </w:rPr>
  </w:style>
  <w:style w:type="character" w:customStyle="1" w:styleId="berschrift2Zchn">
    <w:name w:val="Überschrift 2 Zchn"/>
    <w:basedOn w:val="Absatz-Standardschriftart"/>
    <w:link w:val="berschrift2"/>
    <w:uiPriority w:val="9"/>
    <w:rsid w:val="00B55153"/>
    <w:rPr>
      <w:rFonts w:asciiTheme="majorHAnsi" w:eastAsiaTheme="majorEastAsia" w:hAnsiTheme="majorHAnsi" w:cstheme="majorBidi"/>
      <w:color w:val="2F5496" w:themeColor="accent1" w:themeShade="BF"/>
      <w:sz w:val="26"/>
      <w:szCs w:val="26"/>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1262306">
      <w:bodyDiv w:val="1"/>
      <w:marLeft w:val="0"/>
      <w:marRight w:val="0"/>
      <w:marTop w:val="0"/>
      <w:marBottom w:val="0"/>
      <w:divBdr>
        <w:top w:val="none" w:sz="0" w:space="0" w:color="auto"/>
        <w:left w:val="none" w:sz="0" w:space="0" w:color="auto"/>
        <w:bottom w:val="none" w:sz="0" w:space="0" w:color="auto"/>
        <w:right w:val="none" w:sz="0" w:space="0" w:color="auto"/>
      </w:divBdr>
    </w:div>
    <w:div w:id="668483544">
      <w:bodyDiv w:val="1"/>
      <w:marLeft w:val="0"/>
      <w:marRight w:val="0"/>
      <w:marTop w:val="0"/>
      <w:marBottom w:val="0"/>
      <w:divBdr>
        <w:top w:val="none" w:sz="0" w:space="0" w:color="auto"/>
        <w:left w:val="none" w:sz="0" w:space="0" w:color="auto"/>
        <w:bottom w:val="none" w:sz="0" w:space="0" w:color="auto"/>
        <w:right w:val="none" w:sz="0" w:space="0" w:color="auto"/>
      </w:divBdr>
    </w:div>
    <w:div w:id="871696688">
      <w:bodyDiv w:val="1"/>
      <w:marLeft w:val="0"/>
      <w:marRight w:val="0"/>
      <w:marTop w:val="0"/>
      <w:marBottom w:val="0"/>
      <w:divBdr>
        <w:top w:val="none" w:sz="0" w:space="0" w:color="auto"/>
        <w:left w:val="none" w:sz="0" w:space="0" w:color="auto"/>
        <w:bottom w:val="none" w:sz="0" w:space="0" w:color="auto"/>
        <w:right w:val="none" w:sz="0" w:space="0" w:color="auto"/>
      </w:divBdr>
    </w:div>
    <w:div w:id="1190988199">
      <w:bodyDiv w:val="1"/>
      <w:marLeft w:val="0"/>
      <w:marRight w:val="0"/>
      <w:marTop w:val="0"/>
      <w:marBottom w:val="0"/>
      <w:divBdr>
        <w:top w:val="none" w:sz="0" w:space="0" w:color="auto"/>
        <w:left w:val="none" w:sz="0" w:space="0" w:color="auto"/>
        <w:bottom w:val="none" w:sz="0" w:space="0" w:color="auto"/>
        <w:right w:val="none" w:sz="0" w:space="0" w:color="auto"/>
      </w:divBdr>
    </w:div>
    <w:div w:id="1979532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4.jpe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comments" Target="comment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2.jpeg"/><Relationship Id="rId5" Type="http://schemas.openxmlformats.org/officeDocument/2006/relationships/webSettings" Target="webSettings.xml"/><Relationship Id="rId15" Type="http://schemas.openxmlformats.org/officeDocument/2006/relationships/image" Target="media/image6.png"/><Relationship Id="rId10" Type="http://schemas.microsoft.com/office/2018/08/relationships/commentsExtensible" Target="commentsExtensible.xml"/><Relationship Id="rId19" Type="http://schemas.openxmlformats.org/officeDocument/2006/relationships/fontTable" Target="fontTable.xml"/><Relationship Id="rId4" Type="http://schemas.openxmlformats.org/officeDocument/2006/relationships/settings" Target="settings.xml"/><Relationship Id="rId9" Type="http://schemas.microsoft.com/office/2016/09/relationships/commentsIds" Target="commentsIds.xml"/><Relationship Id="rId14" Type="http://schemas.openxmlformats.org/officeDocument/2006/relationships/image" Target="media/image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9D0CF4-30F1-4EB7-8488-63702E5448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3219</Words>
  <Characters>22475</Characters>
  <Application>Microsoft Office Word</Application>
  <DocSecurity>0</DocSecurity>
  <Lines>432</Lines>
  <Paragraphs>162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25532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Benedict Diederich</dc:creator>
  <cp:keywords/>
  <dc:description/>
  <cp:lastModifiedBy>Benedict Diederich</cp:lastModifiedBy>
  <cp:revision>12</cp:revision>
  <dcterms:created xsi:type="dcterms:W3CDTF">2022-05-18T20:43:00Z</dcterms:created>
  <dcterms:modified xsi:type="dcterms:W3CDTF">2022-05-25T15:48:00Z</dcterms:modified>
</cp:coreProperties>
</file>