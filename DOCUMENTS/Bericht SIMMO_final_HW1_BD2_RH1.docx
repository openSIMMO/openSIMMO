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2A97F" w14:textId="77777777" w:rsidR="004E08D2" w:rsidRPr="00094ADB" w:rsidRDefault="004E08D2" w:rsidP="004E08D2">
      <w:pPr>
        <w:jc w:val="center"/>
        <w:rPr>
          <w:rFonts w:ascii="Roboto Condensed" w:hAnsi="Roboto Condensed"/>
          <w:color w:val="000000" w:themeColor="text1"/>
          <w:sz w:val="36"/>
          <w:szCs w:val="36"/>
        </w:rPr>
      </w:pPr>
    </w:p>
    <w:p w14:paraId="43FD191F" w14:textId="77777777" w:rsidR="004E08D2" w:rsidRPr="00094ADB" w:rsidRDefault="004E08D2" w:rsidP="004E08D2">
      <w:pPr>
        <w:jc w:val="center"/>
        <w:rPr>
          <w:rFonts w:ascii="Roboto Condensed" w:hAnsi="Roboto Condensed"/>
          <w:color w:val="000000" w:themeColor="text1"/>
          <w:sz w:val="36"/>
          <w:szCs w:val="36"/>
        </w:rPr>
      </w:pPr>
    </w:p>
    <w:p w14:paraId="5FB985A4" w14:textId="77777777" w:rsidR="004E08D2" w:rsidRPr="00094ADB" w:rsidRDefault="004E08D2" w:rsidP="004E08D2">
      <w:pPr>
        <w:jc w:val="center"/>
        <w:rPr>
          <w:rFonts w:ascii="Roboto Condensed" w:hAnsi="Roboto Condensed"/>
          <w:color w:val="000000" w:themeColor="text1"/>
          <w:sz w:val="36"/>
          <w:szCs w:val="36"/>
        </w:rPr>
      </w:pPr>
    </w:p>
    <w:p w14:paraId="6B48BF8A" w14:textId="77777777" w:rsidR="004E08D2" w:rsidRPr="00094ADB" w:rsidRDefault="004E08D2" w:rsidP="004E08D2">
      <w:pPr>
        <w:jc w:val="center"/>
        <w:rPr>
          <w:rFonts w:ascii="Roboto Condensed" w:hAnsi="Roboto Condensed"/>
          <w:color w:val="000000" w:themeColor="text1"/>
          <w:sz w:val="36"/>
          <w:szCs w:val="36"/>
        </w:rPr>
      </w:pPr>
    </w:p>
    <w:p w14:paraId="60E8FE9A" w14:textId="77777777" w:rsidR="004E08D2" w:rsidRPr="00094ADB" w:rsidRDefault="004E08D2" w:rsidP="004E08D2">
      <w:pPr>
        <w:jc w:val="center"/>
        <w:rPr>
          <w:rFonts w:ascii="Roboto Condensed" w:hAnsi="Roboto Condensed"/>
          <w:color w:val="000000" w:themeColor="text1"/>
          <w:sz w:val="36"/>
          <w:szCs w:val="36"/>
        </w:rPr>
      </w:pPr>
    </w:p>
    <w:p w14:paraId="657C4252" w14:textId="77777777" w:rsidR="004E08D2" w:rsidRPr="00094ADB" w:rsidRDefault="004E08D2" w:rsidP="004E08D2">
      <w:pPr>
        <w:jc w:val="center"/>
        <w:rPr>
          <w:rFonts w:ascii="Roboto Condensed" w:hAnsi="Roboto Condensed"/>
          <w:color w:val="000000" w:themeColor="text1"/>
          <w:sz w:val="36"/>
          <w:szCs w:val="36"/>
        </w:rPr>
      </w:pPr>
    </w:p>
    <w:p w14:paraId="6B091E9A" w14:textId="77777777" w:rsidR="004E08D2" w:rsidRPr="00094ADB" w:rsidRDefault="004E08D2" w:rsidP="004E08D2">
      <w:pPr>
        <w:jc w:val="center"/>
        <w:rPr>
          <w:rFonts w:ascii="Roboto Condensed" w:hAnsi="Roboto Condensed"/>
          <w:color w:val="000000" w:themeColor="text1"/>
          <w:sz w:val="36"/>
          <w:szCs w:val="36"/>
        </w:rPr>
      </w:pPr>
    </w:p>
    <w:p w14:paraId="57E7D97A" w14:textId="77777777" w:rsidR="004E08D2" w:rsidRPr="00094ADB" w:rsidRDefault="004E08D2" w:rsidP="004E08D2">
      <w:pPr>
        <w:jc w:val="center"/>
        <w:rPr>
          <w:rFonts w:ascii="Roboto Condensed" w:hAnsi="Roboto Condensed"/>
          <w:color w:val="000000" w:themeColor="text1"/>
          <w:sz w:val="36"/>
          <w:szCs w:val="36"/>
        </w:rPr>
      </w:pPr>
    </w:p>
    <w:p w14:paraId="0B135E3B" w14:textId="77777777" w:rsidR="004E08D2" w:rsidRPr="00094ADB" w:rsidRDefault="004E08D2" w:rsidP="004E08D2">
      <w:pPr>
        <w:jc w:val="center"/>
        <w:rPr>
          <w:rFonts w:ascii="Roboto Condensed" w:hAnsi="Roboto Condensed"/>
          <w:color w:val="000000" w:themeColor="text1"/>
          <w:sz w:val="36"/>
          <w:szCs w:val="36"/>
        </w:rPr>
      </w:pPr>
      <w:commentRangeStart w:id="0"/>
      <w:r w:rsidRPr="00094ADB">
        <w:rPr>
          <w:rFonts w:ascii="Roboto Condensed" w:hAnsi="Roboto Condensed"/>
          <w:color w:val="000000" w:themeColor="text1"/>
          <w:sz w:val="36"/>
          <w:szCs w:val="36"/>
        </w:rPr>
        <w:t>Antrag auf die Gewährung einer Zuwendung im Rahmen des Förderprogramms „Zentrales Innovationsprogramm Mittelstand“ des Bundesministeriums für Wirtschaft und Energie (</w:t>
      </w:r>
      <w:proofErr w:type="spellStart"/>
      <w:r w:rsidRPr="00094ADB">
        <w:rPr>
          <w:rFonts w:ascii="Roboto Condensed" w:hAnsi="Roboto Condensed"/>
          <w:color w:val="000000" w:themeColor="text1"/>
          <w:sz w:val="36"/>
          <w:szCs w:val="36"/>
        </w:rPr>
        <w:t>BMWi</w:t>
      </w:r>
      <w:proofErr w:type="spellEnd"/>
      <w:r w:rsidRPr="00094ADB">
        <w:rPr>
          <w:rFonts w:ascii="Roboto Condensed" w:hAnsi="Roboto Condensed"/>
          <w:color w:val="000000" w:themeColor="text1"/>
          <w:sz w:val="36"/>
          <w:szCs w:val="36"/>
        </w:rPr>
        <w:t xml:space="preserve">) </w:t>
      </w:r>
      <w:commentRangeEnd w:id="0"/>
      <w:r w:rsidR="0070006F">
        <w:rPr>
          <w:rStyle w:val="CommentReference"/>
        </w:rPr>
        <w:commentReference w:id="0"/>
      </w:r>
    </w:p>
    <w:p w14:paraId="79C14B90" w14:textId="77777777" w:rsidR="00B7203D" w:rsidRPr="00094ADB" w:rsidRDefault="00B7203D" w:rsidP="006C7E4F">
      <w:pPr>
        <w:spacing w:line="360" w:lineRule="auto"/>
        <w:jc w:val="center"/>
        <w:rPr>
          <w:rFonts w:ascii="Roboto Condensed" w:hAnsi="Roboto Condensed"/>
          <w:color w:val="000000" w:themeColor="text1"/>
          <w:szCs w:val="36"/>
        </w:rPr>
      </w:pPr>
    </w:p>
    <w:p w14:paraId="73B112F2" w14:textId="0EC29FFB" w:rsidR="006C7E4F" w:rsidRPr="00094ADB" w:rsidRDefault="006C7E4F" w:rsidP="006C7E4F">
      <w:pPr>
        <w:spacing w:line="360" w:lineRule="auto"/>
        <w:jc w:val="center"/>
        <w:rPr>
          <w:rFonts w:ascii="Roboto Condensed" w:hAnsi="Roboto Condensed"/>
          <w:b/>
          <w:color w:val="000000" w:themeColor="text1"/>
          <w:sz w:val="36"/>
          <w:szCs w:val="36"/>
        </w:rPr>
      </w:pPr>
      <w:r w:rsidRPr="00094ADB">
        <w:rPr>
          <w:rFonts w:ascii="Roboto Condensed" w:hAnsi="Roboto Condensed"/>
          <w:b/>
          <w:color w:val="000000" w:themeColor="text1"/>
          <w:sz w:val="36"/>
          <w:szCs w:val="36"/>
        </w:rPr>
        <w:t>Projekt</w:t>
      </w:r>
    </w:p>
    <w:p w14:paraId="5DB720B4" w14:textId="7B82827F" w:rsidR="00B7203D" w:rsidRPr="00094ADB" w:rsidRDefault="00003BCF" w:rsidP="00B7203D">
      <w:pPr>
        <w:jc w:val="center"/>
        <w:rPr>
          <w:rFonts w:ascii="Roboto Condensed" w:hAnsi="Roboto Condensed"/>
          <w:color w:val="000000" w:themeColor="text1"/>
        </w:rPr>
      </w:pPr>
      <w:r w:rsidRPr="00094ADB">
        <w:rPr>
          <w:rFonts w:ascii="Roboto Condensed" w:hAnsi="Roboto Condensed"/>
          <w:color w:val="000000" w:themeColor="text1"/>
        </w:rPr>
        <w:t>Strukturierte Beleuchtungs-</w:t>
      </w:r>
      <w:r w:rsidR="00B7203D" w:rsidRPr="00094ADB">
        <w:rPr>
          <w:rFonts w:ascii="Roboto Condensed" w:hAnsi="Roboto Condensed"/>
          <w:color w:val="000000" w:themeColor="text1"/>
        </w:rPr>
        <w:t>Mikroskopie (</w:t>
      </w:r>
      <w:r w:rsidR="00B7203D" w:rsidRPr="00094ADB">
        <w:rPr>
          <w:rFonts w:ascii="Roboto Condensed" w:hAnsi="Roboto Condensed"/>
          <w:color w:val="000000" w:themeColor="text1"/>
          <w:u w:val="single"/>
        </w:rPr>
        <w:t>SIM</w:t>
      </w:r>
      <w:r w:rsidR="00B7203D" w:rsidRPr="00094ADB">
        <w:rPr>
          <w:rFonts w:ascii="Roboto Condensed" w:hAnsi="Roboto Condensed"/>
          <w:color w:val="000000" w:themeColor="text1"/>
        </w:rPr>
        <w:t xml:space="preserve">) </w:t>
      </w:r>
      <w:r w:rsidR="00B7203D" w:rsidRPr="00094ADB">
        <w:rPr>
          <w:rFonts w:ascii="Roboto Condensed" w:hAnsi="Roboto Condensed"/>
          <w:color w:val="000000" w:themeColor="text1"/>
          <w:u w:val="single"/>
        </w:rPr>
        <w:t>Mo</w:t>
      </w:r>
      <w:r w:rsidR="00B7203D" w:rsidRPr="00094ADB">
        <w:rPr>
          <w:rFonts w:ascii="Roboto Condensed" w:hAnsi="Roboto Condensed"/>
          <w:color w:val="000000" w:themeColor="text1"/>
        </w:rPr>
        <w:t>dul für die flexible Ankopplung an inverse Mikroskope - SIMMO</w:t>
      </w:r>
    </w:p>
    <w:p w14:paraId="6B30B2B1" w14:textId="2B9F1EDA" w:rsidR="006C7E4F" w:rsidRPr="00094ADB" w:rsidRDefault="006C7E4F" w:rsidP="006C7E4F">
      <w:pPr>
        <w:spacing w:line="240" w:lineRule="auto"/>
        <w:jc w:val="center"/>
        <w:rPr>
          <w:rFonts w:ascii="Roboto Condensed" w:hAnsi="Roboto Condensed"/>
          <w:b/>
          <w:color w:val="000000" w:themeColor="text1"/>
        </w:rPr>
      </w:pPr>
      <w:r w:rsidRPr="00094ADB">
        <w:rPr>
          <w:rFonts w:ascii="Roboto Condensed" w:hAnsi="Roboto Condensed"/>
          <w:b/>
          <w:color w:val="000000" w:themeColor="text1"/>
        </w:rPr>
        <w:t>Teilprojektkurzbeschreibung:</w:t>
      </w:r>
    </w:p>
    <w:p w14:paraId="0ED0CBE7" w14:textId="29F49D8B" w:rsidR="00B7203D" w:rsidRPr="00094ADB" w:rsidRDefault="00B7203D" w:rsidP="006C7E4F">
      <w:pPr>
        <w:spacing w:line="240" w:lineRule="auto"/>
        <w:jc w:val="center"/>
        <w:rPr>
          <w:rFonts w:ascii="Roboto Condensed" w:hAnsi="Roboto Condensed"/>
          <w:color w:val="000000" w:themeColor="text1"/>
        </w:rPr>
      </w:pPr>
      <w:r w:rsidRPr="00094ADB">
        <w:rPr>
          <w:rFonts w:ascii="Roboto Condensed" w:hAnsi="Roboto Condensed"/>
          <w:color w:val="000000" w:themeColor="text1"/>
        </w:rPr>
        <w:t>Aufbau und Test eines kompakten DMD-basierten Strukturierten Beleuchtungsmikroskopie</w:t>
      </w:r>
      <w:r w:rsidR="00003BCF" w:rsidRPr="00094ADB">
        <w:rPr>
          <w:rFonts w:ascii="Roboto Condensed" w:hAnsi="Roboto Condensed"/>
          <w:color w:val="000000" w:themeColor="text1"/>
        </w:rPr>
        <w:t xml:space="preserve"> M</w:t>
      </w:r>
      <w:r w:rsidRPr="00094ADB">
        <w:rPr>
          <w:rFonts w:ascii="Roboto Condensed" w:hAnsi="Roboto Condensed"/>
          <w:color w:val="000000" w:themeColor="text1"/>
        </w:rPr>
        <w:t xml:space="preserve">oduls und Etablierung der Auswerte- und Steuerungssoftware </w:t>
      </w:r>
    </w:p>
    <w:p w14:paraId="46709F2E" w14:textId="77777777" w:rsidR="006C7E4F" w:rsidRPr="00094ADB" w:rsidRDefault="006C7E4F" w:rsidP="006C7E4F">
      <w:pPr>
        <w:spacing w:after="0" w:line="360" w:lineRule="auto"/>
        <w:jc w:val="both"/>
        <w:rPr>
          <w:rFonts w:ascii="Roboto Condensed" w:hAnsi="Roboto Condensed"/>
          <w:color w:val="000000" w:themeColor="text1"/>
          <w:sz w:val="18"/>
          <w:u w:val="single"/>
        </w:rPr>
      </w:pPr>
    </w:p>
    <w:p w14:paraId="7782085F" w14:textId="0339EA0B" w:rsidR="00094ADB" w:rsidRPr="00094ADB" w:rsidRDefault="00094ADB" w:rsidP="00094ADB">
      <w:pPr>
        <w:pStyle w:val="Subtitle"/>
        <w:jc w:val="right"/>
        <w:rPr>
          <w:rFonts w:ascii="Roboto Condensed" w:hAnsi="Roboto Condensed"/>
          <w:i/>
          <w:iCs/>
          <w:color w:val="000000" w:themeColor="text1"/>
        </w:rPr>
      </w:pPr>
      <w:r w:rsidRPr="00094ADB">
        <w:rPr>
          <w:rFonts w:ascii="Roboto Condensed" w:hAnsi="Roboto Condensed"/>
          <w:i/>
          <w:iCs/>
          <w:color w:val="000000" w:themeColor="text1"/>
        </w:rPr>
        <w:t xml:space="preserve">Benedict Diederich, Haoran Wang, </w:t>
      </w:r>
      <w:ins w:id="1" w:author="Rainer Heintzmann [2]" w:date="2022-05-28T14:02:00Z">
        <w:r w:rsidR="0070006F">
          <w:rPr>
            <w:rFonts w:ascii="Roboto Condensed" w:hAnsi="Roboto Condensed"/>
            <w:i/>
            <w:iCs/>
            <w:color w:val="000000" w:themeColor="text1"/>
          </w:rPr>
          <w:t xml:space="preserve">Rainer Heintzmann, </w:t>
        </w:r>
      </w:ins>
      <w:r w:rsidRPr="00094ADB">
        <w:rPr>
          <w:rFonts w:ascii="Roboto Condensed" w:hAnsi="Roboto Condensed"/>
          <w:i/>
          <w:iCs/>
          <w:color w:val="000000" w:themeColor="text1"/>
        </w:rPr>
        <w:t xml:space="preserve">Jena </w:t>
      </w:r>
      <w:del w:id="2" w:author="Rainer Heintzmann [2]" w:date="2022-05-28T14:02:00Z">
        <w:r w:rsidRPr="00094ADB" w:rsidDel="0070006F">
          <w:rPr>
            <w:rFonts w:ascii="Roboto Condensed" w:hAnsi="Roboto Condensed"/>
            <w:i/>
            <w:iCs/>
            <w:color w:val="000000" w:themeColor="text1"/>
          </w:rPr>
          <w:delText>24</w:delText>
        </w:r>
      </w:del>
      <w:ins w:id="3" w:author="Rainer Heintzmann [2]" w:date="2022-05-28T14:02:00Z">
        <w:r w:rsidR="0070006F">
          <w:rPr>
            <w:rFonts w:ascii="Roboto Condensed" w:hAnsi="Roboto Condensed"/>
            <w:i/>
            <w:iCs/>
            <w:color w:val="000000" w:themeColor="text1"/>
          </w:rPr>
          <w:t>30</w:t>
        </w:r>
      </w:ins>
      <w:r w:rsidRPr="00094ADB">
        <w:rPr>
          <w:rFonts w:ascii="Roboto Condensed" w:hAnsi="Roboto Condensed"/>
          <w:i/>
          <w:iCs/>
          <w:color w:val="000000" w:themeColor="text1"/>
        </w:rPr>
        <w:t>.05.2022</w:t>
      </w:r>
    </w:p>
    <w:p w14:paraId="4D512281" w14:textId="77777777" w:rsidR="00094ADB" w:rsidRPr="00094ADB" w:rsidRDefault="00094ADB" w:rsidP="00094ADB">
      <w:pPr>
        <w:jc w:val="both"/>
        <w:rPr>
          <w:rFonts w:ascii="Roboto Condensed" w:hAnsi="Roboto Condensed"/>
          <w:color w:val="000000" w:themeColor="text1"/>
          <w:sz w:val="22"/>
          <w:szCs w:val="22"/>
        </w:rPr>
      </w:pPr>
    </w:p>
    <w:p w14:paraId="356BD3B6" w14:textId="37EC5E17" w:rsidR="00094ADB" w:rsidRPr="00094ADB" w:rsidRDefault="00094ADB" w:rsidP="00094ADB">
      <w:pPr>
        <w:pStyle w:val="Heading1"/>
        <w:rPr>
          <w:rFonts w:ascii="Roboto Condensed" w:hAnsi="Roboto Condensed"/>
          <w:color w:val="000000" w:themeColor="text1"/>
        </w:rPr>
      </w:pPr>
      <w:r w:rsidRPr="00094ADB">
        <w:rPr>
          <w:rFonts w:ascii="Roboto Condensed" w:hAnsi="Roboto Condensed"/>
          <w:color w:val="000000" w:themeColor="text1"/>
        </w:rPr>
        <w:t>Zusammenfassung</w:t>
      </w:r>
    </w:p>
    <w:p w14:paraId="04A5B4C1" w14:textId="7BC31DCB"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w:t>
      </w:r>
      <w:ins w:id="4" w:author="Rainer Heintzmann [2]" w:date="2022-05-28T14:03:00Z">
        <w:r w:rsidR="00BA6A6F">
          <w:rPr>
            <w:rFonts w:ascii="Roboto Condensed" w:hAnsi="Roboto Condensed"/>
            <w:color w:val="000000" w:themeColor="text1"/>
            <w:sz w:val="22"/>
            <w:szCs w:val="22"/>
          </w:rPr>
          <w:t xml:space="preserve">im Projekt gefertigte </w:t>
        </w:r>
      </w:ins>
      <w:r w:rsidRPr="00094ADB">
        <w:rPr>
          <w:rFonts w:ascii="Roboto Condensed" w:hAnsi="Roboto Condensed"/>
          <w:color w:val="000000" w:themeColor="text1"/>
          <w:sz w:val="22"/>
          <w:szCs w:val="22"/>
        </w:rPr>
        <w:t>eigenständige SIM-Modul, welches mittels Rapid-</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094ADB">
        <w:rPr>
          <w:rFonts w:ascii="Roboto Condensed" w:hAnsi="Roboto Condensed"/>
          <w:color w:val="000000" w:themeColor="text1"/>
          <w:sz w:val="22"/>
          <w:szCs w:val="22"/>
        </w:rPr>
        <w:t>co</w:t>
      </w:r>
      <w:proofErr w:type="spellEnd"/>
      <w:r w:rsidRPr="00094ADB">
        <w:rPr>
          <w:rFonts w:ascii="Roboto Condensed" w:hAnsi="Roboto Condensed"/>
          <w:color w:val="000000" w:themeColor="text1"/>
          <w:sz w:val="22"/>
          <w:szCs w:val="22"/>
        </w:rPr>
        <w:t xml:space="preserve">-entwickelten quell-offenen GPU-gestützten Mikroskopie Control- und </w:t>
      </w:r>
      <w:proofErr w:type="spellStart"/>
      <w:r w:rsidRPr="00094ADB">
        <w:rPr>
          <w:rFonts w:ascii="Roboto Condensed" w:hAnsi="Roboto Condensed"/>
          <w:color w:val="000000" w:themeColor="text1"/>
          <w:sz w:val="22"/>
          <w:szCs w:val="22"/>
        </w:rPr>
        <w:t>Prozessierungssoftware</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Python) eine finale Auflösungssteigerung von ca. 1.75x gegenüber der klassischen Weitfeldmikroskopie bei einem Gesichtsfeld von 500x500µm</w:t>
      </w:r>
      <w:r w:rsidRPr="00094ADB">
        <w:rPr>
          <w:rFonts w:ascii="Roboto Condensed" w:hAnsi="Roboto Condensed"/>
          <w:color w:val="000000" w:themeColor="text1"/>
          <w:sz w:val="22"/>
          <w:szCs w:val="22"/>
          <w:vertAlign w:val="superscript"/>
        </w:rPr>
        <w:t>2</w:t>
      </w:r>
      <w:r w:rsidRPr="00094ADB">
        <w:rPr>
          <w:rFonts w:ascii="Roboto Condensed" w:hAnsi="Roboto Condensed"/>
          <w:color w:val="000000" w:themeColor="text1"/>
          <w:sz w:val="22"/>
          <w:szCs w:val="22"/>
        </w:rPr>
        <w:t xml:space="preserve">. Bei der Entwicklung des Funktionsmusters wurde, neben </w:t>
      </w:r>
      <w:del w:id="5" w:author="Rainer Heintzmann [2]" w:date="2022-05-28T14:05:00Z">
        <w:r w:rsidRPr="00094ADB" w:rsidDel="00BA6A6F">
          <w:rPr>
            <w:rFonts w:ascii="Roboto Condensed" w:hAnsi="Roboto Condensed"/>
            <w:color w:val="000000" w:themeColor="text1"/>
            <w:sz w:val="22"/>
            <w:szCs w:val="22"/>
          </w:rPr>
          <w:delText>dem Preis der</w:delText>
        </w:r>
      </w:del>
      <w:ins w:id="6" w:author="Rainer Heintzmann [2]" w:date="2022-05-28T14:05:00Z">
        <w:r w:rsidR="00BA6A6F">
          <w:rPr>
            <w:rFonts w:ascii="Roboto Condensed" w:hAnsi="Roboto Condensed"/>
            <w:color w:val="000000" w:themeColor="text1"/>
            <w:sz w:val="22"/>
            <w:szCs w:val="22"/>
          </w:rPr>
          <w:t xml:space="preserve">günstig am Markt </w:t>
        </w:r>
        <w:r w:rsidR="00BA6A6F">
          <w:rPr>
            <w:rFonts w:ascii="Roboto Condensed" w:hAnsi="Roboto Condensed"/>
            <w:color w:val="000000" w:themeColor="text1"/>
            <w:sz w:val="22"/>
            <w:szCs w:val="22"/>
          </w:rPr>
          <w:lastRenderedPageBreak/>
          <w:t>erhältlichen</w:t>
        </w:r>
      </w:ins>
      <w:del w:id="7" w:author="Rainer Heintzmann [2]" w:date="2022-05-28T14:05:00Z">
        <w:r w:rsidRPr="00094ADB" w:rsidDel="00BA6A6F">
          <w:rPr>
            <w:rFonts w:ascii="Roboto Condensed" w:hAnsi="Roboto Condensed"/>
            <w:color w:val="000000" w:themeColor="text1"/>
            <w:sz w:val="22"/>
            <w:szCs w:val="22"/>
          </w:rPr>
          <w:delText xml:space="preserve"> verwendeten</w:delText>
        </w:r>
      </w:del>
      <w:r w:rsidRPr="00094ADB">
        <w:rPr>
          <w:rFonts w:ascii="Roboto Condensed" w:hAnsi="Roboto Condensed"/>
          <w:color w:val="000000" w:themeColor="text1"/>
          <w:sz w:val="22"/>
          <w:szCs w:val="22"/>
        </w:rPr>
        <w:t xml:space="preserve">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rauschkalibrierten Kompression der Bilddaten, lässt eine minimale Beeinträchtigung der </w:t>
      </w:r>
      <w:del w:id="8" w:author="Rainer Heintzmann [2]" w:date="2022-05-28T14:06:00Z">
        <w:r w:rsidRPr="00094ADB" w:rsidDel="00BA6A6F">
          <w:rPr>
            <w:rFonts w:ascii="Roboto Condensed" w:hAnsi="Roboto Condensed"/>
            <w:color w:val="000000" w:themeColor="text1"/>
            <w:sz w:val="22"/>
            <w:szCs w:val="22"/>
          </w:rPr>
          <w:delText>optischen Auflösung</w:delText>
        </w:r>
      </w:del>
      <w:ins w:id="9" w:author="Rainer Heintzmann [2]" w:date="2022-05-28T14:06:00Z">
        <w:r w:rsidR="00BA6A6F">
          <w:rPr>
            <w:rFonts w:ascii="Roboto Condensed" w:hAnsi="Roboto Condensed"/>
            <w:color w:val="000000" w:themeColor="text1"/>
            <w:sz w:val="22"/>
            <w:szCs w:val="22"/>
          </w:rPr>
          <w:t>Bildqualität</w:t>
        </w:r>
      </w:ins>
      <w:r w:rsidRPr="00094ADB">
        <w:rPr>
          <w:rFonts w:ascii="Roboto Condensed" w:hAnsi="Roboto Condensed"/>
          <w:color w:val="000000" w:themeColor="text1"/>
          <w:sz w:val="22"/>
          <w:szCs w:val="22"/>
        </w:rPr>
        <w:t xml:space="preserve"> vermuten. Vorteilhaft hierbei ist jedoch </w:t>
      </w:r>
      <w:del w:id="10" w:author="Rainer Heintzmann [2]" w:date="2022-05-28T14:06:00Z">
        <w:r w:rsidRPr="00094ADB" w:rsidDel="00BA6A6F">
          <w:rPr>
            <w:rFonts w:ascii="Roboto Condensed" w:hAnsi="Roboto Condensed"/>
            <w:color w:val="000000" w:themeColor="text1"/>
            <w:sz w:val="22"/>
            <w:szCs w:val="22"/>
          </w:rPr>
          <w:delText xml:space="preserve">eine </w:delText>
        </w:r>
      </w:del>
      <w:ins w:id="11" w:author="Rainer Heintzmann [2]" w:date="2022-05-28T14:06:00Z">
        <w:r w:rsidR="00BA6A6F">
          <w:rPr>
            <w:rFonts w:ascii="Roboto Condensed" w:hAnsi="Roboto Condensed"/>
            <w:color w:val="000000" w:themeColor="text1"/>
            <w:sz w:val="22"/>
            <w:szCs w:val="22"/>
          </w:rPr>
          <w:t>die</w:t>
        </w:r>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erhöhte Geschwindigkeit bei der Bildgebung. </w:t>
      </w:r>
    </w:p>
    <w:p w14:paraId="6413F61A" w14:textId="77777777" w:rsidR="00094ADB" w:rsidRPr="00094ADB" w:rsidRDefault="00094ADB" w:rsidP="00094ADB">
      <w:pPr>
        <w:jc w:val="both"/>
        <w:rPr>
          <w:rFonts w:ascii="Roboto Condensed" w:hAnsi="Roboto Condensed"/>
          <w:color w:val="000000" w:themeColor="text1"/>
          <w:sz w:val="22"/>
          <w:szCs w:val="22"/>
        </w:rPr>
      </w:pPr>
    </w:p>
    <w:p w14:paraId="6CD520CE" w14:textId="77777777" w:rsidR="00094ADB" w:rsidRPr="00094ADB" w:rsidRDefault="00094ADB" w:rsidP="00094ADB">
      <w:p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Zentrum des vom ZIM-geförderten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4758651D" w14:textId="77777777" w:rsidR="00094ADB" w:rsidRPr="00094ADB" w:rsidRDefault="00094ADB" w:rsidP="00094ADB">
      <w:pPr>
        <w:pStyle w:val="Default"/>
        <w:jc w:val="both"/>
        <w:rPr>
          <w:rFonts w:ascii="Roboto Condensed" w:hAnsi="Roboto Condensed"/>
          <w:color w:val="000000" w:themeColor="text1"/>
          <w:sz w:val="22"/>
          <w:szCs w:val="22"/>
        </w:rPr>
      </w:pPr>
    </w:p>
    <w:p w14:paraId="252BE121" w14:textId="77777777" w:rsidR="00094ADB" w:rsidRPr="00094ADB" w:rsidRDefault="00094ADB" w:rsidP="00094ADB">
      <w:pPr>
        <w:pStyle w:val="Default"/>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Folgende Eigenschaften der zu entwickelnden Methodik wurden dabei angestrebt und bearbeitet: </w:t>
      </w:r>
    </w:p>
    <w:p w14:paraId="1F686F6E"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Innovative Kernelemente des SIM basieren auf preiswerten </w:t>
      </w:r>
      <w:proofErr w:type="spellStart"/>
      <w:r w:rsidRPr="00094ADB">
        <w:rPr>
          <w:rFonts w:ascii="Roboto Condensed" w:hAnsi="Roboto Condensed"/>
          <w:color w:val="000000" w:themeColor="text1"/>
          <w:sz w:val="22"/>
          <w:szCs w:val="22"/>
        </w:rPr>
        <w:t>DMD‘s</w:t>
      </w:r>
      <w:proofErr w:type="spellEnd"/>
      <w:r w:rsidRPr="00094ADB">
        <w:rPr>
          <w:rFonts w:ascii="Roboto Condensed" w:hAnsi="Roboto Condensed"/>
          <w:color w:val="000000" w:themeColor="text1"/>
          <w:sz w:val="22"/>
          <w:szCs w:val="22"/>
        </w:rPr>
        <w:t xml:space="preserve"> und Lichtquellen. </w:t>
      </w:r>
    </w:p>
    <w:p w14:paraId="04878A88"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Erhöhung des Auflösungsvermögens gegenüber Abbe - auflösungsbegrenzten Mikroskopie Verfahren um den Faktor ~1.8. </w:t>
      </w:r>
    </w:p>
    <w:p w14:paraId="5EDA4664"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kompaktes Design des SIM Modules. </w:t>
      </w:r>
    </w:p>
    <w:p w14:paraId="76CB5300"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und Erstellung einer universellen, flexibel anzupassenden </w:t>
      </w:r>
      <w:proofErr w:type="spellStart"/>
      <w:r w:rsidRPr="00094ADB">
        <w:rPr>
          <w:rFonts w:ascii="Roboto Condensed" w:hAnsi="Roboto Condensed"/>
          <w:color w:val="000000" w:themeColor="text1"/>
          <w:sz w:val="22"/>
          <w:szCs w:val="22"/>
        </w:rPr>
        <w:t>opto</w:t>
      </w:r>
      <w:proofErr w:type="spellEnd"/>
      <w:r w:rsidRPr="00094ADB">
        <w:rPr>
          <w:rFonts w:ascii="Roboto Condensed" w:hAnsi="Roboto Condensed"/>
          <w:color w:val="000000" w:themeColor="text1"/>
          <w:sz w:val="22"/>
          <w:szCs w:val="22"/>
        </w:rPr>
        <w:t xml:space="preserve">-mechanischen Kopplung des SIM-Lichts in die Stative der verschiedenen Mikroskop-Hersteller. </w:t>
      </w:r>
    </w:p>
    <w:p w14:paraId="713C1DAF"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Einsatz eines neuartigen, schnellen, hochauflösenden (10 </w:t>
      </w:r>
      <w:proofErr w:type="spellStart"/>
      <w:r w:rsidRPr="00094ADB">
        <w:rPr>
          <w:rFonts w:ascii="Roboto Condensed" w:hAnsi="Roboto Condensed"/>
          <w:color w:val="000000" w:themeColor="text1"/>
          <w:sz w:val="22"/>
          <w:szCs w:val="22"/>
        </w:rPr>
        <w:t>MPixel</w:t>
      </w:r>
      <w:proofErr w:type="spellEnd"/>
      <w:r w:rsidRPr="00094ADB">
        <w:rPr>
          <w:rFonts w:ascii="Roboto Condensed" w:hAnsi="Roboto Condensed"/>
          <w:color w:val="000000" w:themeColor="text1"/>
          <w:sz w:val="22"/>
          <w:szCs w:val="22"/>
        </w:rPr>
        <w:t xml:space="preserve">) und rückwärtig beleuchteten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Bildsensors. </w:t>
      </w:r>
    </w:p>
    <w:p w14:paraId="2A4BB7FD" w14:textId="77777777" w:rsidR="00094ADB" w:rsidRPr="00094ADB" w:rsidRDefault="00094ADB" w:rsidP="00094ADB">
      <w:pPr>
        <w:pStyle w:val="Default"/>
        <w:numPr>
          <w:ilvl w:val="0"/>
          <w:numId w:val="11"/>
        </w:numPr>
        <w:jc w:val="both"/>
        <w:rPr>
          <w:rFonts w:ascii="Roboto Condensed" w:hAnsi="Roboto Condensed" w:cs="Cambria"/>
          <w:color w:val="000000" w:themeColor="text1"/>
        </w:rPr>
      </w:pPr>
      <w:r w:rsidRPr="00094ADB">
        <w:rPr>
          <w:rFonts w:ascii="Roboto Condensed" w:hAnsi="Roboto Condensed"/>
          <w:color w:val="000000" w:themeColor="text1"/>
          <w:sz w:val="22"/>
          <w:szCs w:val="22"/>
        </w:rPr>
        <w:t>Untersuchung der Möglichkeit von Bilddaten-Kompressionsverfahren und ihres Einflusses auf die SIM</w:t>
      </w:r>
      <w:r w:rsidRPr="00094ADB">
        <w:rPr>
          <w:rFonts w:ascii="Roboto Condensed" w:hAnsi="Roboto Condensed" w:cs="Cambria"/>
          <w:color w:val="000000" w:themeColor="text1"/>
        </w:rPr>
        <w:t xml:space="preserve"> </w:t>
      </w:r>
    </w:p>
    <w:p w14:paraId="35DE30AA"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Untersuchung der möglichen Bilddatenvorverarbeitung und –</w:t>
      </w:r>
      <w:proofErr w:type="spellStart"/>
      <w:del w:id="12" w:author="Rainer Heintzmann [2]" w:date="2022-05-28T14:07:00Z">
        <w:r w:rsidRPr="00094ADB" w:rsidDel="00BA6A6F">
          <w:rPr>
            <w:rFonts w:ascii="Roboto Condensed" w:hAnsi="Roboto Condensed"/>
            <w:color w:val="000000" w:themeColor="text1"/>
            <w:sz w:val="22"/>
            <w:szCs w:val="22"/>
          </w:rPr>
          <w:delText xml:space="preserve"> </w:delText>
        </w:r>
      </w:del>
      <w:r w:rsidRPr="00094ADB">
        <w:rPr>
          <w:rFonts w:ascii="Roboto Condensed" w:hAnsi="Roboto Condensed"/>
          <w:color w:val="000000" w:themeColor="text1"/>
          <w:sz w:val="22"/>
          <w:szCs w:val="22"/>
        </w:rPr>
        <w:t>kompression</w:t>
      </w:r>
      <w:proofErr w:type="spellEnd"/>
      <w:r w:rsidRPr="00094ADB">
        <w:rPr>
          <w:rFonts w:ascii="Roboto Condensed" w:hAnsi="Roboto Condensed"/>
          <w:color w:val="000000" w:themeColor="text1"/>
          <w:sz w:val="22"/>
          <w:szCs w:val="22"/>
        </w:rPr>
        <w:t xml:space="preserve"> mit Hilfe von Kamera spezifischen Parametern (wie z.B. Rauschverhalten) zur Beschleunigung der SIM-Bilddatenverarbeitung. </w:t>
      </w:r>
    </w:p>
    <w:p w14:paraId="27FDB5BD"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Anpassung des Kamera Software Development Kits (SDK) im Hinblick auf einer Beschleunigung der Bilddatenverarbeitung. </w:t>
      </w:r>
    </w:p>
    <w:p w14:paraId="4B31CE2E"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Nutzung von GPU im Computer für die parallele sehr schnelle Auswertung und Darstellung der hochaufgelösten Bilder. </w:t>
      </w:r>
    </w:p>
    <w:p w14:paraId="50BF8F3B"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 Auswertesoftware in Open-Source </w:t>
      </w:r>
      <w:proofErr w:type="spellStart"/>
      <w:proofErr w:type="gramStart"/>
      <w:r w:rsidRPr="00094ADB">
        <w:rPr>
          <w:rFonts w:ascii="Roboto Condensed" w:hAnsi="Roboto Condensed"/>
          <w:color w:val="000000" w:themeColor="text1"/>
          <w:sz w:val="22"/>
          <w:szCs w:val="22"/>
        </w:rPr>
        <w:t>GUI’s</w:t>
      </w:r>
      <w:proofErr w:type="spellEnd"/>
      <w:proofErr w:type="gramEnd"/>
      <w:r w:rsidRPr="00094ADB">
        <w:rPr>
          <w:rFonts w:ascii="Roboto Condensed" w:hAnsi="Roboto Condensed"/>
          <w:color w:val="000000" w:themeColor="text1"/>
          <w:sz w:val="22"/>
          <w:szCs w:val="22"/>
        </w:rPr>
        <w:t xml:space="preserve"> für die Steuerung des SIM Modules und die Darstellung der hochaufgelösten Bilder. </w:t>
      </w:r>
    </w:p>
    <w:p w14:paraId="5FE6A013"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SIM-Modul Ansteuerung und der Kamera-Ansteuerung in ein Gesamtsystemkonzept, welches einen möglichst einfachen Einsatz des SIMMO-Systems in der Anwendung ermöglichen soll. </w:t>
      </w:r>
    </w:p>
    <w:p w14:paraId="2D97EA58" w14:textId="77777777" w:rsidR="00094ADB" w:rsidRPr="00094ADB" w:rsidRDefault="00094ADB" w:rsidP="00094ADB">
      <w:pPr>
        <w:pStyle w:val="Default"/>
        <w:numPr>
          <w:ilvl w:val="0"/>
          <w:numId w:val="11"/>
        </w:num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 hochauflösendes SIM-System als neues, kostengünstiges Add-On-Werkzeug für biologische Fragestellungen in bestehenden inversen Mikroskop-Systemen </w:t>
      </w:r>
    </w:p>
    <w:p w14:paraId="38060BF5" w14:textId="77777777" w:rsidR="00094ADB" w:rsidRPr="00094ADB" w:rsidRDefault="00094ADB" w:rsidP="00094ADB">
      <w:pPr>
        <w:jc w:val="both"/>
        <w:rPr>
          <w:rFonts w:ascii="Roboto Condensed" w:hAnsi="Roboto Condensed"/>
          <w:color w:val="000000" w:themeColor="text1"/>
          <w:sz w:val="22"/>
          <w:szCs w:val="22"/>
        </w:rPr>
      </w:pPr>
    </w:p>
    <w:p w14:paraId="5B05959C" w14:textId="01E27186" w:rsidR="00094ADB" w:rsidRPr="00094ADB" w:rsidRDefault="00094ADB" w:rsidP="00094ADB">
      <w:pPr>
        <w:pStyle w:val="Heading1"/>
        <w:jc w:val="both"/>
        <w:rPr>
          <w:rFonts w:ascii="Roboto Condensed" w:hAnsi="Roboto Condensed"/>
          <w:color w:val="000000" w:themeColor="text1"/>
          <w:sz w:val="28"/>
          <w:szCs w:val="28"/>
        </w:rPr>
      </w:pPr>
      <w:r w:rsidRPr="00094ADB">
        <w:rPr>
          <w:rFonts w:ascii="Roboto Condensed" w:hAnsi="Roboto Condensed"/>
          <w:color w:val="000000" w:themeColor="text1"/>
          <w:sz w:val="28"/>
          <w:szCs w:val="28"/>
        </w:rPr>
        <w:lastRenderedPageBreak/>
        <w:t>Ausführlich (entsprechend den Arbeitspaketen)</w:t>
      </w:r>
    </w:p>
    <w:p w14:paraId="2257CBC2" w14:textId="77777777" w:rsidR="00094ADB" w:rsidRDefault="00094ADB" w:rsidP="00094ADB">
      <w:pPr>
        <w:pStyle w:val="Heading2"/>
        <w:rPr>
          <w:rFonts w:ascii="Roboto Condensed" w:hAnsi="Roboto Condensed"/>
          <w:color w:val="000000" w:themeColor="text1"/>
        </w:rPr>
      </w:pPr>
    </w:p>
    <w:p w14:paraId="22A5EA6F" w14:textId="4BC3671E" w:rsidR="00094ADB" w:rsidRPr="00094ADB" w:rsidRDefault="00094ADB" w:rsidP="00094ADB">
      <w:pPr>
        <w:pStyle w:val="Heading2"/>
        <w:rPr>
          <w:rFonts w:ascii="Roboto Condensed" w:hAnsi="Roboto Condensed"/>
          <w:color w:val="000000" w:themeColor="text1"/>
        </w:rPr>
      </w:pPr>
      <w:r w:rsidRPr="00094ADB">
        <w:rPr>
          <w:rFonts w:ascii="Roboto Condensed" w:hAnsi="Roboto Condensed"/>
          <w:color w:val="000000" w:themeColor="text1"/>
        </w:rPr>
        <w:t>AP1.1. Simulation</w:t>
      </w:r>
    </w:p>
    <w:p w14:paraId="521F7BD7"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Konzept für Optik Design</w:t>
      </w:r>
    </w:p>
    <w:p w14:paraId="2982CB3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die Funktionsweise des vom hier im Projekt verwendeten digital </w:t>
      </w:r>
      <w:proofErr w:type="spellStart"/>
      <w:r w:rsidRPr="00094ADB">
        <w:rPr>
          <w:rFonts w:ascii="Roboto Condensed" w:hAnsi="Roboto Condensed"/>
          <w:color w:val="000000" w:themeColor="text1"/>
          <w:sz w:val="22"/>
          <w:szCs w:val="22"/>
        </w:rPr>
        <w:t>mirror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device</w:t>
      </w:r>
      <w:proofErr w:type="spellEnd"/>
      <w:r w:rsidRPr="00094ADB">
        <w:rPr>
          <w:rFonts w:ascii="Roboto Condensed" w:hAnsi="Roboto Condensed"/>
          <w:color w:val="000000" w:themeColor="text1"/>
          <w:sz w:val="22"/>
          <w:szCs w:val="22"/>
        </w:rPr>
        <w:t xml:space="preserve"> (DMD) der Firma Texas Instruments (TI) von der im mathematischen Modell angenommenen abweicht. Das Display des im </w:t>
      </w:r>
      <w:proofErr w:type="spellStart"/>
      <w:r w:rsidRPr="00094ADB">
        <w:rPr>
          <w:rFonts w:ascii="Roboto Condensed" w:hAnsi="Roboto Condensed"/>
          <w:color w:val="000000" w:themeColor="text1"/>
          <w:sz w:val="22"/>
          <w:szCs w:val="22"/>
        </w:rPr>
        <w:t>Evaluationskit</w:t>
      </w:r>
      <w:proofErr w:type="spellEnd"/>
      <w:r w:rsidRPr="00094ADB">
        <w:rPr>
          <w:rFonts w:ascii="Roboto Condensed" w:hAnsi="Roboto Condensed"/>
          <w:color w:val="000000" w:themeColor="text1"/>
          <w:sz w:val="22"/>
          <w:szCs w:val="22"/>
        </w:rPr>
        <w:t xml:space="preserve"> der Firma TI, welches zur Erzeugung der strukturierten Beleuchtung benötigt wird, verwendet eine neue Form der Pixelgeometrie. Hierbei weisen</w:t>
      </w:r>
      <w:del w:id="13" w:author="Rainer Heintzmann [2]" w:date="2022-05-28T14:08:00Z">
        <w:r w:rsidRPr="00094ADB" w:rsidDel="00BA6A6F">
          <w:rPr>
            <w:rFonts w:ascii="Roboto Condensed" w:hAnsi="Roboto Condensed"/>
            <w:color w:val="000000" w:themeColor="text1"/>
            <w:sz w:val="22"/>
            <w:szCs w:val="22"/>
          </w:rPr>
          <w:delText xml:space="preserve"> </w:delText>
        </w:r>
      </w:del>
      <w:r w:rsidRPr="00094ADB">
        <w:rPr>
          <w:rFonts w:ascii="Roboto Condensed" w:hAnsi="Roboto Condensed"/>
          <w:color w:val="000000" w:themeColor="text1"/>
          <w:sz w:val="22"/>
          <w:szCs w:val="22"/>
        </w:rPr>
        <w:t xml:space="preserve"> die einzelnen Elemente keine Symmetrieachse mehr auf, sondern haben neben der Verkippung der Mikrospiegel, gleichzeitig eine geringfügige Rotation. Das hat für die physikalisch korrekte Wirkungsweise der Abbildung des Gittermusters in die Probenebene durch konstruktive Interferenz einen großen Einfluss und musste innerhalb des Projekts zunächst theoretisch hergeleitet und an die </w:t>
      </w:r>
      <w:proofErr w:type="spellStart"/>
      <w:r w:rsidRPr="00094ADB">
        <w:rPr>
          <w:rFonts w:ascii="Roboto Condensed" w:hAnsi="Roboto Condensed"/>
          <w:color w:val="000000" w:themeColor="text1"/>
          <w:sz w:val="22"/>
          <w:szCs w:val="22"/>
        </w:rPr>
        <w:t>Poblemstellung</w:t>
      </w:r>
      <w:proofErr w:type="spellEnd"/>
      <w:r w:rsidRPr="00094ADB">
        <w:rPr>
          <w:rFonts w:ascii="Roboto Condensed" w:hAnsi="Roboto Condensed"/>
          <w:color w:val="000000" w:themeColor="text1"/>
          <w:sz w:val="22"/>
          <w:szCs w:val="22"/>
        </w:rPr>
        <w:t xml:space="preserve"> angepasst werden. Hierzu war die AG Sheppard von großer Hilfe. </w:t>
      </w:r>
    </w:p>
    <w:p w14:paraId="19BBCC23" w14:textId="0320A988" w:rsidR="00094ADB" w:rsidRPr="00094ADB" w:rsidRDefault="00094ADB" w:rsidP="00094ADB">
      <w:pPr>
        <w:pStyle w:val="Caption"/>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58752" behindDoc="0" locked="0" layoutInCell="1" allowOverlap="1" wp14:anchorId="0083EB83" wp14:editId="5FEEBA6F">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p>
    <w:p w14:paraId="714B9962" w14:textId="77777777" w:rsidR="00956D7F"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Abbildung 1. Schematischer Strahlengang des SIMMO Moduls mit zweifarbiger Anregung</w:t>
      </w:r>
    </w:p>
    <w:p w14:paraId="2B547FCA" w14:textId="75163DB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Der korrekte Strahlengang mit zwei Laserwellenlängen (488nm, 635nm) ist in Abbildung 1. dargestellt, wobei ein einzelner DMD für beide Wellenlängen Verwendung findet. Eine alternative optische Konfiguration, bei der verschiedene Wellenlängen mit jeweils einem DMD angesteuert und mittels dichroitischen Spiegels vereinigt werden, wurde nach anfänglicher Erhebung als nicht wirtschaftlich und praktikabel angesehen. Der optische Strahlengang ist das Ergebnis von einem iterativen Entwicklungsprozess, wobei gleichzeitig die Komplexität und der Kostenaufwand reduziert wurden. </w:t>
      </w:r>
    </w:p>
    <w:p w14:paraId="63B7358F" w14:textId="77777777" w:rsidR="00094ADB" w:rsidRPr="00094ADB" w:rsidRDefault="00094ADB" w:rsidP="00094ADB">
      <w:pPr>
        <w:jc w:val="both"/>
        <w:rPr>
          <w:rFonts w:ascii="Roboto Condensed" w:hAnsi="Roboto Condensed"/>
          <w:color w:val="000000" w:themeColor="text1"/>
          <w:sz w:val="22"/>
          <w:szCs w:val="22"/>
        </w:rPr>
      </w:pPr>
    </w:p>
    <w:p w14:paraId="25A6B91C" w14:textId="49424C05"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Verlauf des Projekts konnten wir die Firma Nikon für das Projekt gewinnen, wobei Nikon den optischen Aufbau mit einem entsprechenden Stativ als Leihgabe unterstützt hat. So konnte der Strahlengang an unterschiedlichen Systemen getestet und angepasst werden. Der Vorteil des Nikon Mikroskopie Systems ist die Korrektur der chromatischen Aberrationen in den </w:t>
      </w:r>
      <w:proofErr w:type="spellStart"/>
      <w:r w:rsidRPr="00094ADB">
        <w:rPr>
          <w:rFonts w:ascii="Roboto Condensed" w:hAnsi="Roboto Condensed"/>
          <w:color w:val="000000" w:themeColor="text1"/>
          <w:sz w:val="22"/>
          <w:szCs w:val="22"/>
        </w:rPr>
        <w:t>Mikroskopieobjektiven</w:t>
      </w:r>
      <w:proofErr w:type="spellEnd"/>
      <w:r w:rsidRPr="00094ADB">
        <w:rPr>
          <w:rFonts w:ascii="Roboto Condensed" w:hAnsi="Roboto Condensed"/>
          <w:color w:val="000000" w:themeColor="text1"/>
          <w:sz w:val="22"/>
          <w:szCs w:val="22"/>
        </w:rPr>
        <w:t xml:space="preserve">, was bei der Abbildung des Gitters in die Probenebene mit mehreren Anregungswellenlängen vorteilhaft ist. Darüber hinaus konnten wir in Verbindung mit einem mitgelieferten Adapter, einer neuartigen Kamera (siehe </w:t>
      </w:r>
      <w:commentRangeStart w:id="14"/>
      <w:r w:rsidRPr="00094ADB">
        <w:rPr>
          <w:rFonts w:ascii="Roboto Condensed" w:hAnsi="Roboto Condensed"/>
          <w:color w:val="000000" w:themeColor="text1"/>
          <w:sz w:val="22"/>
          <w:szCs w:val="22"/>
        </w:rPr>
        <w:t>ff.</w:t>
      </w:r>
      <w:commentRangeEnd w:id="14"/>
      <w:r w:rsidR="00BA6A6F">
        <w:rPr>
          <w:rStyle w:val="CommentReference"/>
        </w:rPr>
        <w:commentReference w:id="14"/>
      </w:r>
      <w:r w:rsidRPr="00094ADB">
        <w:rPr>
          <w:rFonts w:ascii="Roboto Condensed" w:hAnsi="Roboto Condensed"/>
          <w:color w:val="000000" w:themeColor="text1"/>
          <w:sz w:val="22"/>
          <w:szCs w:val="22"/>
        </w:rPr>
        <w:t xml:space="preserve"> Kapitel) mit erhöhter Pixelzahl und Objektiv mit großem Gesichtsfeld zeigen, wie eine optische Hochauflösung (&gt;1.7x) </w:t>
      </w:r>
      <w:del w:id="15" w:author="Rainer Heintzmann [3]" w:date="2022-05-28T14:11:00Z">
        <w:r w:rsidRPr="00094ADB" w:rsidDel="00BA6A6F">
          <w:rPr>
            <w:rFonts w:ascii="Roboto Condensed" w:hAnsi="Roboto Condensed"/>
            <w:color w:val="000000" w:themeColor="text1"/>
            <w:sz w:val="22"/>
            <w:szCs w:val="22"/>
          </w:rPr>
          <w:delText xml:space="preserve">auf </w:delText>
        </w:r>
      </w:del>
      <w:ins w:id="16" w:author="Rainer Heintzmann [3]" w:date="2022-05-28T14:11:00Z">
        <w:r w:rsidR="00BA6A6F">
          <w:rPr>
            <w:rFonts w:ascii="Roboto Condensed" w:hAnsi="Roboto Condensed"/>
            <w:color w:val="000000" w:themeColor="text1"/>
            <w:sz w:val="22"/>
            <w:szCs w:val="22"/>
          </w:rPr>
          <w:t>auch bei</w:t>
        </w:r>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einem äußerst großen Gesichtsfeld zu realisieren ist. Das bietet für den Anwender/die Anwenderin den Vorteil eines hohen Probendurchsatz mit gleichzeitig hoher optischer Auflösung.</w:t>
      </w:r>
    </w:p>
    <w:p w14:paraId="08181C7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Abschätzung der Fehler</w:t>
      </w:r>
    </w:p>
    <w:p w14:paraId="72E1F495" w14:textId="413801C9"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neuartige Ansteuerung des DMD Pixelarrays führt in der hier vorgesehenen Anordnung zu einem Effizienzverlust. Die sogenannte </w:t>
      </w:r>
      <w:del w:id="17" w:author="Rainer Heintzmann [3]" w:date="2022-05-28T14:12:00Z">
        <w:r w:rsidRPr="00094ADB" w:rsidDel="00BA6A6F">
          <w:rPr>
            <w:rFonts w:ascii="Roboto Condensed" w:hAnsi="Roboto Condensed"/>
            <w:color w:val="000000" w:themeColor="text1"/>
            <w:sz w:val="22"/>
            <w:szCs w:val="22"/>
          </w:rPr>
          <w:delText>Blazedbedigung</w:delText>
        </w:r>
      </w:del>
      <w:ins w:id="18" w:author="Rainer Heintzmann [3]" w:date="2022-05-28T14:12:00Z">
        <w:r w:rsidR="00BA6A6F" w:rsidRPr="00094ADB">
          <w:rPr>
            <w:rFonts w:ascii="Roboto Condensed" w:hAnsi="Roboto Condensed"/>
            <w:color w:val="000000" w:themeColor="text1"/>
            <w:sz w:val="22"/>
            <w:szCs w:val="22"/>
          </w:rPr>
          <w:t>Blaze</w:t>
        </w:r>
        <w:r w:rsidR="00BA6A6F">
          <w:rPr>
            <w:rFonts w:ascii="Roboto Condensed" w:hAnsi="Roboto Condensed"/>
            <w:color w:val="000000" w:themeColor="text1"/>
            <w:sz w:val="22"/>
            <w:szCs w:val="22"/>
          </w:rPr>
          <w:t>-B</w:t>
        </w:r>
        <w:r w:rsidR="00BA6A6F" w:rsidRPr="00094ADB">
          <w:rPr>
            <w:rFonts w:ascii="Roboto Condensed" w:hAnsi="Roboto Condensed"/>
            <w:color w:val="000000" w:themeColor="text1"/>
            <w:sz w:val="22"/>
            <w:szCs w:val="22"/>
          </w:rPr>
          <w:t>edi</w:t>
        </w:r>
        <w:r w:rsidR="00BA6A6F">
          <w:rPr>
            <w:rFonts w:ascii="Roboto Condensed" w:hAnsi="Roboto Condensed"/>
            <w:color w:val="000000" w:themeColor="text1"/>
            <w:sz w:val="22"/>
            <w:szCs w:val="22"/>
          </w:rPr>
          <w:t>n</w:t>
        </w:r>
        <w:r w:rsidR="00BA6A6F" w:rsidRPr="00094ADB">
          <w:rPr>
            <w:rFonts w:ascii="Roboto Condensed" w:hAnsi="Roboto Condensed"/>
            <w:color w:val="000000" w:themeColor="text1"/>
            <w:sz w:val="22"/>
            <w:szCs w:val="22"/>
          </w:rPr>
          <w:t>gung</w:t>
        </w:r>
      </w:ins>
      <w:r w:rsidRPr="00094ADB">
        <w:rPr>
          <w:rFonts w:ascii="Roboto Condensed" w:hAnsi="Roboto Condensed"/>
          <w:color w:val="000000" w:themeColor="text1"/>
          <w:sz w:val="22"/>
          <w:szCs w:val="22"/>
        </w:rPr>
        <w:t xml:space="preserve">, also </w:t>
      </w:r>
      <w:del w:id="19" w:author="Rainer Heintzmann [3]" w:date="2022-05-28T14:12:00Z">
        <w:r w:rsidRPr="00094ADB" w:rsidDel="00BA6A6F">
          <w:rPr>
            <w:rFonts w:ascii="Roboto Condensed" w:hAnsi="Roboto Condensed"/>
            <w:color w:val="000000" w:themeColor="text1"/>
            <w:sz w:val="22"/>
            <w:szCs w:val="22"/>
          </w:rPr>
          <w:delText>der Zustand</w:delText>
        </w:r>
      </w:del>
      <w:ins w:id="20" w:author="Rainer Heintzmann [3]" w:date="2022-05-28T14:12:00Z">
        <w:r w:rsidR="00BA6A6F">
          <w:rPr>
            <w:rFonts w:ascii="Roboto Condensed" w:hAnsi="Roboto Condensed"/>
            <w:color w:val="000000" w:themeColor="text1"/>
            <w:sz w:val="22"/>
            <w:szCs w:val="22"/>
          </w:rPr>
          <w:t>die Bedingung</w:t>
        </w:r>
      </w:ins>
      <w:r w:rsidRPr="00094ADB">
        <w:rPr>
          <w:rFonts w:ascii="Roboto Condensed" w:hAnsi="Roboto Condensed"/>
          <w:color w:val="000000" w:themeColor="text1"/>
          <w:sz w:val="22"/>
          <w:szCs w:val="22"/>
        </w:rPr>
        <w:t xml:space="preserve">, bei </w:t>
      </w:r>
      <w:del w:id="21" w:author="Rainer Heintzmann [3]" w:date="2022-05-28T14:12:00Z">
        <w:r w:rsidRPr="00094ADB" w:rsidDel="00BA6A6F">
          <w:rPr>
            <w:rFonts w:ascii="Roboto Condensed" w:hAnsi="Roboto Condensed"/>
            <w:color w:val="000000" w:themeColor="text1"/>
            <w:sz w:val="22"/>
            <w:szCs w:val="22"/>
          </w:rPr>
          <w:delText xml:space="preserve">dem </w:delText>
        </w:r>
      </w:del>
      <w:ins w:id="22" w:author="Rainer Heintzmann [3]" w:date="2022-05-28T14:12:00Z">
        <w:r w:rsidR="00BA6A6F" w:rsidRPr="00094ADB">
          <w:rPr>
            <w:rFonts w:ascii="Roboto Condensed" w:hAnsi="Roboto Condensed"/>
            <w:color w:val="000000" w:themeColor="text1"/>
            <w:sz w:val="22"/>
            <w:szCs w:val="22"/>
          </w:rPr>
          <w:t>de</w:t>
        </w:r>
        <w:r w:rsidR="00BA6A6F">
          <w:rPr>
            <w:rFonts w:ascii="Roboto Condensed" w:hAnsi="Roboto Condensed"/>
            <w:color w:val="000000" w:themeColor="text1"/>
            <w:sz w:val="22"/>
            <w:szCs w:val="22"/>
          </w:rPr>
          <w:t>r</w:t>
        </w:r>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einfallender und ausfallender Winkel in Zusammenspiel </w:t>
      </w:r>
      <w:del w:id="23" w:author="Rainer Heintzmann [3]" w:date="2022-05-28T14:13:00Z">
        <w:r w:rsidRPr="00094ADB" w:rsidDel="00BA6A6F">
          <w:rPr>
            <w:rFonts w:ascii="Roboto Condensed" w:hAnsi="Roboto Condensed"/>
            <w:color w:val="000000" w:themeColor="text1"/>
            <w:sz w:val="22"/>
            <w:szCs w:val="22"/>
          </w:rPr>
          <w:delText>zum angewinkelten</w:delText>
        </w:r>
      </w:del>
      <w:ins w:id="24" w:author="Rainer Heintzmann [3]" w:date="2022-05-28T14:13:00Z">
        <w:r w:rsidR="00BA6A6F">
          <w:rPr>
            <w:rFonts w:ascii="Roboto Condensed" w:hAnsi="Roboto Condensed"/>
            <w:color w:val="000000" w:themeColor="text1"/>
            <w:sz w:val="22"/>
            <w:szCs w:val="22"/>
          </w:rPr>
          <w:t>mit dem sägezahnförmigen</w:t>
        </w:r>
      </w:ins>
      <w:r w:rsidRPr="00094ADB">
        <w:rPr>
          <w:rFonts w:ascii="Roboto Condensed" w:hAnsi="Roboto Condensed"/>
          <w:color w:val="000000" w:themeColor="text1"/>
          <w:sz w:val="22"/>
          <w:szCs w:val="22"/>
        </w:rPr>
        <w:t xml:space="preserve"> Reflexionsgitter (</w:t>
      </w:r>
      <w:proofErr w:type="spellStart"/>
      <w:r w:rsidRPr="00094ADB">
        <w:rPr>
          <w:rFonts w:ascii="Roboto Condensed" w:hAnsi="Roboto Condensed"/>
          <w:color w:val="000000" w:themeColor="text1"/>
          <w:sz w:val="22"/>
          <w:szCs w:val="22"/>
        </w:rPr>
        <w:t>Micromirror</w:t>
      </w:r>
      <w:proofErr w:type="spellEnd"/>
      <w:r w:rsidRPr="00094ADB">
        <w:rPr>
          <w:rFonts w:ascii="Roboto Condensed" w:hAnsi="Roboto Condensed"/>
          <w:color w:val="000000" w:themeColor="text1"/>
          <w:sz w:val="22"/>
          <w:szCs w:val="22"/>
        </w:rPr>
        <w:t xml:space="preserve">-Kippwinkel) ein Optimum </w:t>
      </w:r>
      <w:del w:id="25" w:author="Rainer Heintzmann [3]" w:date="2022-05-28T14:13:00Z">
        <w:r w:rsidRPr="00094ADB" w:rsidDel="00BA6A6F">
          <w:rPr>
            <w:rFonts w:ascii="Roboto Condensed" w:hAnsi="Roboto Condensed"/>
            <w:color w:val="000000" w:themeColor="text1"/>
            <w:sz w:val="22"/>
            <w:szCs w:val="22"/>
          </w:rPr>
          <w:delText xml:space="preserve">hinsichtlich einfallenden und </w:delText>
        </w:r>
      </w:del>
      <w:ins w:id="26" w:author="Rainer Heintzmann [3]" w:date="2022-05-28T14:13:00Z">
        <w:r w:rsidR="00BA6A6F">
          <w:rPr>
            <w:rFonts w:ascii="Roboto Condensed" w:hAnsi="Roboto Condensed"/>
            <w:color w:val="000000" w:themeColor="text1"/>
            <w:sz w:val="22"/>
            <w:szCs w:val="22"/>
          </w:rPr>
          <w:t xml:space="preserve">an </w:t>
        </w:r>
      </w:ins>
      <w:del w:id="27" w:author="Rainer Heintzmann [3]" w:date="2022-05-28T14:13:00Z">
        <w:r w:rsidRPr="00094ADB" w:rsidDel="00BA6A6F">
          <w:rPr>
            <w:rFonts w:ascii="Roboto Condensed" w:hAnsi="Roboto Condensed"/>
            <w:color w:val="000000" w:themeColor="text1"/>
            <w:sz w:val="22"/>
            <w:szCs w:val="22"/>
          </w:rPr>
          <w:delText xml:space="preserve">nutzbaren </w:delText>
        </w:r>
      </w:del>
      <w:ins w:id="28" w:author="Rainer Heintzmann [3]" w:date="2022-05-28T14:13:00Z">
        <w:r w:rsidR="00BA6A6F" w:rsidRPr="00094ADB">
          <w:rPr>
            <w:rFonts w:ascii="Roboto Condensed" w:hAnsi="Roboto Condensed"/>
            <w:color w:val="000000" w:themeColor="text1"/>
            <w:sz w:val="22"/>
            <w:szCs w:val="22"/>
          </w:rPr>
          <w:t>nutzbare</w:t>
        </w:r>
        <w:r w:rsidR="00BA6A6F">
          <w:rPr>
            <w:rFonts w:ascii="Roboto Condensed" w:hAnsi="Roboto Condensed"/>
            <w:color w:val="000000" w:themeColor="text1"/>
            <w:sz w:val="22"/>
            <w:szCs w:val="22"/>
          </w:rPr>
          <w:t>m</w:t>
        </w:r>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reflektierten Licht liefert, kann nicht für beide Wellenlängen gleichzeitig und durch die zusätzlich</w:t>
      </w:r>
      <w:ins w:id="29" w:author="Rainer Heintzmann [3]" w:date="2022-05-28T14:14:00Z">
        <w:r w:rsidR="00BA6A6F">
          <w:rPr>
            <w:rFonts w:ascii="Roboto Condensed" w:hAnsi="Roboto Condensed"/>
            <w:color w:val="000000" w:themeColor="text1"/>
            <w:sz w:val="22"/>
            <w:szCs w:val="22"/>
          </w:rPr>
          <w:t xml:space="preserve"> nötige</w:t>
        </w:r>
      </w:ins>
      <w:del w:id="30" w:author="Rainer Heintzmann [3]" w:date="2022-05-28T14:14:00Z">
        <w:r w:rsidRPr="00094ADB" w:rsidDel="00BA6A6F">
          <w:rPr>
            <w:rFonts w:ascii="Roboto Condensed" w:hAnsi="Roboto Condensed"/>
            <w:color w:val="000000" w:themeColor="text1"/>
            <w:sz w:val="22"/>
            <w:szCs w:val="22"/>
          </w:rPr>
          <w:delText>e</w:delText>
        </w:r>
      </w:del>
      <w:r w:rsidRPr="00094ADB">
        <w:rPr>
          <w:rFonts w:ascii="Roboto Condensed" w:hAnsi="Roboto Condensed"/>
          <w:color w:val="000000" w:themeColor="text1"/>
          <w:sz w:val="22"/>
          <w:szCs w:val="22"/>
        </w:rPr>
        <w:t xml:space="preserve"> Rotation der Pixel auch global für eine einzelne Wellenlänge nicht erreicht werden. Dieses technische Problem ist erst beim Durchführen der Experimente aufgefallen und wurde von uns mit mathematischen Werkzeugen modelliert. Zu diesem Thema verfassen wir derzeit eine wissenschaftliche Publikation, um das Problem für zukünftige </w:t>
      </w:r>
      <w:del w:id="31" w:author="Rainer Heintzmann [3]" w:date="2022-05-28T14:14:00Z">
        <w:r w:rsidRPr="00094ADB" w:rsidDel="00BA6A6F">
          <w:rPr>
            <w:rFonts w:ascii="Roboto Condensed" w:hAnsi="Roboto Condensed"/>
            <w:color w:val="000000" w:themeColor="text1"/>
            <w:sz w:val="22"/>
            <w:szCs w:val="22"/>
          </w:rPr>
          <w:delText xml:space="preserve">Probleme </w:delText>
        </w:r>
      </w:del>
      <w:ins w:id="32" w:author="Rainer Heintzmann [3]" w:date="2022-05-28T14:15:00Z">
        <w:r w:rsidR="00BA6A6F">
          <w:rPr>
            <w:rFonts w:ascii="Roboto Condensed" w:hAnsi="Roboto Condensed"/>
            <w:color w:val="000000" w:themeColor="text1"/>
            <w:sz w:val="22"/>
            <w:szCs w:val="22"/>
          </w:rPr>
          <w:t>Aufbauten</w:t>
        </w:r>
      </w:ins>
      <w:ins w:id="33" w:author="Rainer Heintzmann [3]" w:date="2022-05-28T14:14:00Z">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zu dokumentieren. Diese Information ist </w:t>
      </w:r>
      <w:del w:id="34" w:author="Rainer Heintzmann [3]" w:date="2022-05-28T14:15:00Z">
        <w:r w:rsidRPr="00094ADB" w:rsidDel="00BA6A6F">
          <w:rPr>
            <w:rFonts w:ascii="Roboto Condensed" w:hAnsi="Roboto Condensed"/>
            <w:color w:val="000000" w:themeColor="text1"/>
            <w:sz w:val="22"/>
            <w:szCs w:val="22"/>
          </w:rPr>
          <w:delText xml:space="preserve">besonders </w:delText>
        </w:r>
      </w:del>
      <w:ins w:id="35" w:author="Rainer Heintzmann [3]" w:date="2022-05-28T14:15:00Z">
        <w:r w:rsidR="00BA6A6F">
          <w:rPr>
            <w:rFonts w:ascii="Roboto Condensed" w:hAnsi="Roboto Condensed"/>
            <w:color w:val="000000" w:themeColor="text1"/>
            <w:sz w:val="22"/>
            <w:szCs w:val="22"/>
          </w:rPr>
          <w:t>gerade</w:t>
        </w:r>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für zukünftige Projekte/Produkte von großer Relevanz, da die ursprüngliche Form der Pixelansteuerung seitens Texas Instruments nicht mehr produziert wird („End </w:t>
      </w:r>
      <w:proofErr w:type="spellStart"/>
      <w:r w:rsidRPr="00094ADB">
        <w:rPr>
          <w:rFonts w:ascii="Roboto Condensed" w:hAnsi="Roboto Condensed"/>
          <w:color w:val="000000" w:themeColor="text1"/>
          <w:sz w:val="22"/>
          <w:szCs w:val="22"/>
        </w:rPr>
        <w:t>of</w:t>
      </w:r>
      <w:proofErr w:type="spellEnd"/>
      <w:r w:rsidRPr="00094ADB">
        <w:rPr>
          <w:rFonts w:ascii="Roboto Condensed" w:hAnsi="Roboto Condensed"/>
          <w:color w:val="000000" w:themeColor="text1"/>
          <w:sz w:val="22"/>
          <w:szCs w:val="22"/>
        </w:rPr>
        <w:t xml:space="preserve"> Life“). </w:t>
      </w:r>
    </w:p>
    <w:p w14:paraId="6170F5B5"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Auswahl der Fluorophore/Laserwellenlänge</w:t>
      </w:r>
    </w:p>
    <w:p w14:paraId="1BA8CE71" w14:textId="7C482C1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Validierung der korrekten Funktionsweise konnten wir innerhalb des Projekts auf mit Bakterien (</w:t>
      </w:r>
      <w:commentRangeStart w:id="36"/>
      <w:r w:rsidRPr="00094ADB">
        <w:rPr>
          <w:rFonts w:ascii="Roboto Condensed" w:hAnsi="Roboto Condensed"/>
          <w:color w:val="000000" w:themeColor="text1"/>
          <w:sz w:val="22"/>
          <w:szCs w:val="22"/>
        </w:rPr>
        <w:t>GFP</w:t>
      </w:r>
      <w:commentRangeEnd w:id="36"/>
      <w:r w:rsidR="00BA6A6F">
        <w:rPr>
          <w:rStyle w:val="CommentReference"/>
        </w:rPr>
        <w:commentReference w:id="36"/>
      </w:r>
      <w:r w:rsidRPr="00094ADB">
        <w:rPr>
          <w:rFonts w:ascii="Roboto Condensed" w:hAnsi="Roboto Condensed"/>
          <w:color w:val="000000" w:themeColor="text1"/>
          <w:sz w:val="22"/>
          <w:szCs w:val="22"/>
        </w:rPr>
        <w:t>) infizierte Epithelzellen (</w:t>
      </w:r>
      <w:commentRangeStart w:id="37"/>
      <w:r w:rsidRPr="00094ADB">
        <w:rPr>
          <w:rFonts w:ascii="Roboto Condensed" w:hAnsi="Roboto Condensed"/>
          <w:color w:val="000000" w:themeColor="text1"/>
          <w:sz w:val="22"/>
          <w:szCs w:val="22"/>
        </w:rPr>
        <w:t>Alexa Fluor ® 647</w:t>
      </w:r>
      <w:commentRangeEnd w:id="37"/>
      <w:r w:rsidR="00BA6A6F">
        <w:rPr>
          <w:rStyle w:val="CommentReference"/>
        </w:rPr>
        <w:commentReference w:id="37"/>
      </w:r>
      <w:r w:rsidRPr="00094ADB">
        <w:rPr>
          <w:rFonts w:ascii="Roboto Condensed" w:hAnsi="Roboto Condensed"/>
          <w:color w:val="000000" w:themeColor="text1"/>
          <w:sz w:val="22"/>
          <w:szCs w:val="22"/>
        </w:rPr>
        <w:t xml:space="preserve">) zurückgreifen. Zu diesem Zweck wurde die Anregung der Proben mittels fasergekoppelten Lasers (488nm, 635nm) erreicht. Zur Kostenoptimierung wurde mit verschiedenen Geräten experimentiert, wobei chinesische Fabrikate (MICOST, Wuhan, China) hinsichtlich der </w:t>
      </w:r>
      <w:r w:rsidRPr="00094ADB">
        <w:rPr>
          <w:rFonts w:ascii="Roboto Condensed" w:hAnsi="Roboto Condensed"/>
          <w:color w:val="000000" w:themeColor="text1"/>
          <w:sz w:val="22"/>
          <w:szCs w:val="22"/>
        </w:rPr>
        <w:lastRenderedPageBreak/>
        <w:t>Phasenstabilität, des Modenprofils, der temporären Spektralen Stabilität und Ausgangsleistung mit deutschen Geräten (</w:t>
      </w:r>
      <w:proofErr w:type="spellStart"/>
      <w:r w:rsidRPr="00094ADB">
        <w:rPr>
          <w:rFonts w:ascii="Roboto Condensed" w:hAnsi="Roboto Condensed"/>
          <w:color w:val="000000" w:themeColor="text1"/>
          <w:sz w:val="22"/>
          <w:szCs w:val="22"/>
        </w:rPr>
        <w:t>Omicron</w:t>
      </w:r>
      <w:proofErr w:type="spellEnd"/>
      <w:r w:rsidRPr="00094ADB">
        <w:rPr>
          <w:rFonts w:ascii="Roboto Condensed" w:hAnsi="Roboto Condensed"/>
          <w:color w:val="000000" w:themeColor="text1"/>
          <w:sz w:val="22"/>
          <w:szCs w:val="22"/>
        </w:rPr>
        <w:t xml:space="preserve">, Deutschland) verglichen wurden. Weiterhin wurden Multi Mode und Single Mode Laser miteinander vergleichen. Die letztendliche Wahl hinsichtlich Preises und Modenqualität fällt auf eine Kombination aus zwei MICOST fasergekoppelten Single Mode Lasern. Alternative Experimente mit Multi Mode </w:t>
      </w:r>
      <w:proofErr w:type="gramStart"/>
      <w:r w:rsidRPr="00094ADB">
        <w:rPr>
          <w:rFonts w:ascii="Roboto Condensed" w:hAnsi="Roboto Condensed"/>
          <w:color w:val="000000" w:themeColor="text1"/>
          <w:sz w:val="22"/>
          <w:szCs w:val="22"/>
        </w:rPr>
        <w:t>Lasern</w:t>
      </w:r>
      <w:proofErr w:type="gramEnd"/>
      <w:r w:rsidRPr="00094ADB">
        <w:rPr>
          <w:rFonts w:ascii="Roboto Condensed" w:hAnsi="Roboto Condensed"/>
          <w:color w:val="000000" w:themeColor="text1"/>
          <w:sz w:val="22"/>
          <w:szCs w:val="22"/>
        </w:rPr>
        <w:t xml:space="preserve"> die eine höhere Leistung benötigen wurden abgebrochen, da der Aufwand für das sogenannte </w:t>
      </w:r>
      <w:proofErr w:type="spellStart"/>
      <w:r w:rsidRPr="00094ADB">
        <w:rPr>
          <w:rFonts w:ascii="Roboto Condensed" w:hAnsi="Roboto Condensed"/>
          <w:color w:val="000000" w:themeColor="text1"/>
          <w:sz w:val="22"/>
          <w:szCs w:val="22"/>
        </w:rPr>
        <w:t>Despeckeling</w:t>
      </w:r>
      <w:proofErr w:type="spellEnd"/>
      <w:r w:rsidRPr="00094ADB">
        <w:rPr>
          <w:rFonts w:ascii="Roboto Condensed" w:hAnsi="Roboto Condensed"/>
          <w:color w:val="000000" w:themeColor="text1"/>
          <w:sz w:val="22"/>
          <w:szCs w:val="22"/>
        </w:rPr>
        <w:t xml:space="preserve"> zu groß war. Die chinesischen Geräte bieten einen Kostenvorteil </w:t>
      </w:r>
      <w:proofErr w:type="gramStart"/>
      <w:r w:rsidRPr="00094ADB">
        <w:rPr>
          <w:rFonts w:ascii="Roboto Condensed" w:hAnsi="Roboto Condensed"/>
          <w:color w:val="000000" w:themeColor="text1"/>
          <w:sz w:val="22"/>
          <w:szCs w:val="22"/>
        </w:rPr>
        <w:t>von einem Faktor</w:t>
      </w:r>
      <w:proofErr w:type="gramEnd"/>
      <w:r w:rsidRPr="00094ADB">
        <w:rPr>
          <w:rFonts w:ascii="Roboto Condensed" w:hAnsi="Roboto Condensed"/>
          <w:color w:val="000000" w:themeColor="text1"/>
          <w:sz w:val="22"/>
          <w:szCs w:val="22"/>
        </w:rPr>
        <w:t xml:space="preserve"> ~20x, wobei die optische Qualität innerhalb der Projektlaufzeit nicht merklich beeinträchtig wurde. </w:t>
      </w:r>
    </w:p>
    <w:p w14:paraId="3604862A" w14:textId="7E68E51F" w:rsidR="00094ADB" w:rsidRPr="00094ADB" w:rsidRDefault="00094ADB" w:rsidP="00094ADB">
      <w:pPr>
        <w:jc w:val="both"/>
        <w:rPr>
          <w:rFonts w:ascii="Roboto Condensed" w:eastAsiaTheme="minorHAnsi" w:hAnsi="Roboto Condensed" w:cstheme="minorBidi"/>
          <w:color w:val="000000" w:themeColor="text1"/>
          <w:sz w:val="22"/>
          <w:szCs w:val="22"/>
          <w:lang w:eastAsia="en-US"/>
        </w:rPr>
      </w:pPr>
      <w:r w:rsidRPr="00094ADB">
        <w:rPr>
          <w:rFonts w:ascii="Roboto Condensed" w:hAnsi="Roboto Condensed"/>
          <w:color w:val="000000" w:themeColor="text1"/>
          <w:sz w:val="22"/>
          <w:szCs w:val="22"/>
        </w:rPr>
        <w:t xml:space="preserve">Die durch die nicht eingehaltenen </w:t>
      </w:r>
      <w:proofErr w:type="spellStart"/>
      <w:r w:rsidRPr="00094ADB">
        <w:rPr>
          <w:rFonts w:ascii="Roboto Condensed" w:hAnsi="Roboto Condensed"/>
          <w:color w:val="000000" w:themeColor="text1"/>
          <w:sz w:val="22"/>
          <w:szCs w:val="22"/>
        </w:rPr>
        <w:t>Blazedbedingung</w:t>
      </w:r>
      <w:proofErr w:type="spellEnd"/>
      <w:r w:rsidRPr="00094ADB">
        <w:rPr>
          <w:rFonts w:ascii="Roboto Condensed" w:hAnsi="Roboto Condensed"/>
          <w:color w:val="000000" w:themeColor="text1"/>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w:t>
      </w:r>
      <w:commentRangeStart w:id="38"/>
      <w:r w:rsidRPr="00094ADB">
        <w:rPr>
          <w:rFonts w:ascii="Roboto Condensed" w:hAnsi="Roboto Condensed"/>
          <w:color w:val="000000" w:themeColor="text1"/>
          <w:sz w:val="22"/>
          <w:szCs w:val="22"/>
        </w:rPr>
        <w:t xml:space="preserve">sich synthetische Fluorophore (Alexa Fluor 647) </w:t>
      </w:r>
      <w:commentRangeEnd w:id="38"/>
      <w:r w:rsidR="00BA6A6F">
        <w:rPr>
          <w:rStyle w:val="CommentReference"/>
        </w:rPr>
        <w:commentReference w:id="38"/>
      </w:r>
      <w:r w:rsidRPr="00094ADB">
        <w:rPr>
          <w:rFonts w:ascii="Roboto Condensed" w:hAnsi="Roboto Condensed"/>
          <w:color w:val="000000" w:themeColor="text1"/>
          <w:sz w:val="22"/>
          <w:szCs w:val="22"/>
        </w:rPr>
        <w:t xml:space="preserve">positiv auf die Rekonstruktionsqualität und Abbildungsgeschwindigkeit ausgewirkt. Die innerhalb des Projekts verwendete Kamera (PCO.Edge 4.2) hat im Vergleich zu der ebenfalls zur Verfügung gestellten Kamera (PCO Edge 26) mit kleinerer Pixelgroße, eine erhöhte Bildrate. Die maximale Datenrate war in unseren Experimenten kein limitierender Faktor, womit die initial angedachte Steigerung der Abbildungsrate mithilfe der </w:t>
      </w:r>
      <w:del w:id="39" w:author="Rainer Heintzmann [6]" w:date="2022-05-28T14:19:00Z">
        <w:r w:rsidRPr="00094ADB" w:rsidDel="00BA6A6F">
          <w:rPr>
            <w:rFonts w:ascii="Roboto Condensed" w:hAnsi="Roboto Condensed"/>
            <w:color w:val="000000" w:themeColor="text1"/>
            <w:sz w:val="22"/>
            <w:szCs w:val="22"/>
          </w:rPr>
          <w:delText xml:space="preserve">Rauschkompression </w:delText>
        </w:r>
      </w:del>
      <w:ins w:id="40" w:author="Rainer Heintzmann [6]" w:date="2022-05-28T14:19:00Z">
        <w:r w:rsidR="00BA6A6F">
          <w:rPr>
            <w:rFonts w:ascii="Roboto Condensed" w:hAnsi="Roboto Condensed"/>
            <w:color w:val="000000" w:themeColor="text1"/>
            <w:sz w:val="22"/>
            <w:szCs w:val="22"/>
          </w:rPr>
          <w:t>Bild</w:t>
        </w:r>
        <w:r w:rsidR="00BA6A6F" w:rsidRPr="00094ADB">
          <w:rPr>
            <w:rFonts w:ascii="Roboto Condensed" w:hAnsi="Roboto Condensed"/>
            <w:color w:val="000000" w:themeColor="text1"/>
            <w:sz w:val="22"/>
            <w:szCs w:val="22"/>
          </w:rPr>
          <w:t xml:space="preserve">kompression </w:t>
        </w:r>
      </w:ins>
      <w:r w:rsidRPr="00094ADB">
        <w:rPr>
          <w:rFonts w:ascii="Roboto Condensed" w:hAnsi="Roboto Condensed"/>
          <w:color w:val="000000" w:themeColor="text1"/>
          <w:sz w:val="22"/>
          <w:szCs w:val="22"/>
        </w:rPr>
        <w:t>keinen Vorteil bieten konnte</w:t>
      </w:r>
      <w:ins w:id="41" w:author="Rainer Heintzmann [6]" w:date="2022-05-28T14:20:00Z">
        <w:r w:rsidR="00BA6A6F">
          <w:rPr>
            <w:rFonts w:ascii="Roboto Condensed" w:hAnsi="Roboto Condensed"/>
            <w:color w:val="000000" w:themeColor="text1"/>
            <w:sz w:val="22"/>
            <w:szCs w:val="22"/>
          </w:rPr>
          <w:t>, da die Aufnahmerate durch die zur Verfügung stehende Laserleistung limitiert war</w:t>
        </w:r>
      </w:ins>
      <w:r w:rsidRPr="00094ADB">
        <w:rPr>
          <w:rFonts w:ascii="Roboto Condensed" w:hAnsi="Roboto Condensed"/>
          <w:color w:val="000000" w:themeColor="text1"/>
          <w:sz w:val="22"/>
          <w:szCs w:val="22"/>
        </w:rPr>
        <w:t xml:space="preserve">. Durch Laser mit höherer Intensität ließe sich das jedoch umgehen. </w:t>
      </w:r>
    </w:p>
    <w:p w14:paraId="65F3132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Probleme in der Lieferkette</w:t>
      </w:r>
    </w:p>
    <w:p w14:paraId="39322313" w14:textId="55EF13FF"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Bedingt durch die mit der Coronapandemie verbundenen Lieferschwierigkeiten einiger elementarer Elektronikbauteile (z.B. Adapterplatine für DMD), sowie Verzögerungen hinsichtlich der Lieferung der neuen Kamera seitens PCO, konnten nicht alle Arbeitspakete im vollen Umfang bis zum Projektende bearbeitet werden. Es ist jedoch zu erwähnen, dass die </w:t>
      </w:r>
      <w:del w:id="42" w:author="Rainer Heintzmann [6]" w:date="2022-05-28T14:21:00Z">
        <w:r w:rsidRPr="00094ADB" w:rsidDel="00BA6A6F">
          <w:rPr>
            <w:rFonts w:ascii="Roboto Condensed" w:hAnsi="Roboto Condensed"/>
            <w:color w:val="000000" w:themeColor="text1"/>
            <w:sz w:val="22"/>
            <w:szCs w:val="22"/>
          </w:rPr>
          <w:delText>sich neu aufgetanen</w:delText>
        </w:r>
      </w:del>
      <w:ins w:id="43" w:author="Rainer Heintzmann [6]" w:date="2022-05-28T14:21:00Z">
        <w:r w:rsidR="00BA6A6F">
          <w:rPr>
            <w:rFonts w:ascii="Roboto Condensed" w:hAnsi="Roboto Condensed"/>
            <w:color w:val="000000" w:themeColor="text1"/>
            <w:sz w:val="22"/>
            <w:szCs w:val="22"/>
          </w:rPr>
          <w:t>zu neu aufgetretenen</w:t>
        </w:r>
      </w:ins>
      <w:r w:rsidRPr="00094ADB">
        <w:rPr>
          <w:rFonts w:ascii="Roboto Condensed" w:hAnsi="Roboto Condensed"/>
          <w:color w:val="000000" w:themeColor="text1"/>
          <w:sz w:val="22"/>
          <w:szCs w:val="22"/>
        </w:rPr>
        <w:t xml:space="preserve"> Probleme entwickelten Lösungsansätze maßgeblich zur Gestaltung zukünftiger Projekte Verwendung finden werden. Vor allem sei hier die Modellierung des neuen DMD Typs mit Rotations-kippspiegeln </w:t>
      </w:r>
      <w:del w:id="44" w:author="Rainer Heintzmann [6]" w:date="2022-05-28T14:21:00Z">
        <w:r w:rsidRPr="00094ADB" w:rsidDel="00BA6A6F">
          <w:rPr>
            <w:rFonts w:ascii="Roboto Condensed" w:hAnsi="Roboto Condensed"/>
            <w:color w:val="000000" w:themeColor="text1"/>
            <w:sz w:val="22"/>
            <w:szCs w:val="22"/>
          </w:rPr>
          <w:delText>zu erwähnen</w:delText>
        </w:r>
      </w:del>
      <w:ins w:id="45" w:author="Rainer Heintzmann [6]" w:date="2022-05-28T14:21:00Z">
        <w:r w:rsidR="00BA6A6F">
          <w:rPr>
            <w:rFonts w:ascii="Roboto Condensed" w:hAnsi="Roboto Condensed"/>
            <w:color w:val="000000" w:themeColor="text1"/>
            <w:sz w:val="22"/>
            <w:szCs w:val="22"/>
          </w:rPr>
          <w:t>genannt</w:t>
        </w:r>
      </w:ins>
      <w:r w:rsidRPr="00094ADB">
        <w:rPr>
          <w:rFonts w:ascii="Roboto Condensed" w:hAnsi="Roboto Condensed"/>
          <w:color w:val="000000" w:themeColor="text1"/>
          <w:sz w:val="22"/>
          <w:szCs w:val="22"/>
        </w:rPr>
        <w:t xml:space="preserve">. </w:t>
      </w:r>
    </w:p>
    <w:p w14:paraId="330B06C8"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AP1.2. Verifikation</w:t>
      </w:r>
    </w:p>
    <w:p w14:paraId="052C629B" w14:textId="62035725" w:rsidR="00094ADB" w:rsidRPr="00956D7F"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Experimentelle Verifikation der simulierten Ergebnisse</w:t>
      </w:r>
    </w:p>
    <w:p w14:paraId="12CF9307" w14:textId="550EDF8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Zur initialen Prototypisierung des späteren SIMMO Moduls am Nikon Mikroskop, wurde zunächst ein spezielles </w:t>
      </w:r>
      <w:proofErr w:type="spellStart"/>
      <w:r w:rsidRPr="00094ADB">
        <w:rPr>
          <w:rFonts w:ascii="Roboto Condensed" w:hAnsi="Roboto Condensed"/>
          <w:color w:val="000000" w:themeColor="text1"/>
          <w:sz w:val="22"/>
          <w:szCs w:val="22"/>
        </w:rPr>
        <w:t>openSIM</w:t>
      </w:r>
      <w:proofErr w:type="spellEnd"/>
      <w:r w:rsidRPr="00094ADB">
        <w:rPr>
          <w:rFonts w:ascii="Roboto Condensed" w:hAnsi="Roboto Condensed"/>
          <w:color w:val="000000" w:themeColor="text1"/>
          <w:sz w:val="22"/>
          <w:szCs w:val="22"/>
        </w:rPr>
        <w:t xml:space="preserve"> Modul für das am Leibniz-IPHT entwickelte openUC2 System (</w:t>
      </w:r>
      <w:hyperlink r:id="rId13" w:history="1">
        <w:r w:rsidRPr="00094ADB">
          <w:rPr>
            <w:rStyle w:val="Hyperlink"/>
            <w:rFonts w:ascii="Roboto Condensed" w:hAnsi="Roboto Condensed"/>
            <w:color w:val="000000" w:themeColor="text1"/>
            <w:sz w:val="22"/>
            <w:szCs w:val="22"/>
          </w:rPr>
          <w:t>https://github.com/openUC2/UC2-GIT</w:t>
        </w:r>
      </w:hyperlink>
      <w:r w:rsidRPr="00094ADB">
        <w:rPr>
          <w:rFonts w:ascii="Roboto Condensed" w:hAnsi="Roboto Condensed"/>
          <w:color w:val="000000" w:themeColor="text1"/>
          <w:sz w:val="22"/>
          <w:szCs w:val="22"/>
        </w:rPr>
        <w:t xml:space="preserve">) gebaut (siehe Abbildung 2). Mittels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Methoden wie dem 3D Druck in Verbindung mit breit verfügbaren Komponenten, wie dem Raspberry Pi und einem kleineren DMD Spiegelarray, wurde ein erstes kompaktes Funktionsmuster gebaut, an dem sowohl die </w:t>
      </w:r>
      <w:proofErr w:type="gramStart"/>
      <w:r w:rsidRPr="00094ADB">
        <w:rPr>
          <w:rFonts w:ascii="Roboto Condensed" w:hAnsi="Roboto Condensed"/>
          <w:color w:val="000000" w:themeColor="text1"/>
          <w:sz w:val="22"/>
          <w:szCs w:val="22"/>
        </w:rPr>
        <w:t>Algorithmen,</w:t>
      </w:r>
      <w:proofErr w:type="gramEnd"/>
      <w:r w:rsidRPr="00094ADB">
        <w:rPr>
          <w:rFonts w:ascii="Roboto Condensed" w:hAnsi="Roboto Condensed"/>
          <w:color w:val="000000" w:themeColor="text1"/>
          <w:sz w:val="22"/>
          <w:szCs w:val="22"/>
        </w:rPr>
        <w:t xml:space="preserve"> als auch die </w:t>
      </w:r>
      <w:proofErr w:type="spellStart"/>
      <w:r w:rsidRPr="00094ADB">
        <w:rPr>
          <w:rFonts w:ascii="Roboto Condensed" w:hAnsi="Roboto Condensed"/>
          <w:color w:val="000000" w:themeColor="text1"/>
          <w:sz w:val="22"/>
          <w:szCs w:val="22"/>
        </w:rPr>
        <w:t>Justagemethoden</w:t>
      </w:r>
      <w:proofErr w:type="spellEnd"/>
      <w:r w:rsidRPr="00094ADB">
        <w:rPr>
          <w:rFonts w:ascii="Roboto Condensed" w:hAnsi="Roboto Condensed"/>
          <w:color w:val="000000" w:themeColor="text1"/>
          <w:sz w:val="22"/>
          <w:szCs w:val="22"/>
        </w:rPr>
        <w:t xml:space="preserve"> entwickelt und getestet wurden. Die Ergebnisse dieser Arbeit werden quelloffen zur Verfügung gestellt </w:t>
      </w:r>
      <w:r w:rsidRPr="00094ADB">
        <w:rPr>
          <w:rFonts w:ascii="Roboto Condensed" w:hAnsi="Roboto Condensed"/>
          <w:color w:val="000000" w:themeColor="text1"/>
          <w:sz w:val="22"/>
          <w:szCs w:val="22"/>
        </w:rPr>
        <w:lastRenderedPageBreak/>
        <w:t>(</w:t>
      </w:r>
      <w:hyperlink r:id="rId14" w:history="1">
        <w:r w:rsidRPr="00094ADB">
          <w:rPr>
            <w:rStyle w:val="Hyperlink"/>
            <w:rFonts w:ascii="Roboto Condensed" w:hAnsi="Roboto Condensed"/>
            <w:color w:val="000000" w:themeColor="text1"/>
            <w:sz w:val="22"/>
            <w:szCs w:val="22"/>
          </w:rPr>
          <w:t>https://github.com/openUC2/UC2_openSIM</w:t>
        </w:r>
      </w:hyperlink>
      <w:r w:rsidRPr="00094ADB">
        <w:rPr>
          <w:rFonts w:ascii="Roboto Condensed" w:hAnsi="Roboto Condensed"/>
          <w:color w:val="000000" w:themeColor="text1"/>
          <w:sz w:val="22"/>
          <w:szCs w:val="22"/>
        </w:rPr>
        <w:t xml:space="preserve">) und wird </w:t>
      </w:r>
      <w:del w:id="46" w:author="Rainer Heintzmann [6]" w:date="2022-05-28T14:22:00Z">
        <w:r w:rsidRPr="00094ADB" w:rsidDel="00BA6A6F">
          <w:rPr>
            <w:rFonts w:ascii="Roboto Condensed" w:hAnsi="Roboto Condensed"/>
            <w:color w:val="000000" w:themeColor="text1"/>
            <w:sz w:val="22"/>
            <w:szCs w:val="22"/>
          </w:rPr>
          <w:delText xml:space="preserve">von </w:delText>
        </w:r>
      </w:del>
      <w:ins w:id="47" w:author="Rainer Heintzmann [6]" w:date="2022-05-28T14:22:00Z">
        <w:r w:rsidR="00BA6A6F">
          <w:rPr>
            <w:rFonts w:ascii="Roboto Condensed" w:hAnsi="Roboto Condensed"/>
            <w:color w:val="000000" w:themeColor="text1"/>
            <w:sz w:val="22"/>
            <w:szCs w:val="22"/>
          </w:rPr>
          <w:t>in</w:t>
        </w:r>
        <w:r w:rsidR="00BA6A6F"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einer Publikation in </w:t>
      </w:r>
      <w:del w:id="48" w:author="Rainer Heintzmann [6]" w:date="2022-05-28T14:22:00Z">
        <w:r w:rsidRPr="00094ADB" w:rsidDel="00BA6A6F">
          <w:rPr>
            <w:rFonts w:ascii="Roboto Condensed" w:hAnsi="Roboto Condensed"/>
            <w:color w:val="000000" w:themeColor="text1"/>
            <w:sz w:val="22"/>
            <w:szCs w:val="22"/>
          </w:rPr>
          <w:delText xml:space="preserve">der </w:delText>
        </w:r>
      </w:del>
      <w:r w:rsidRPr="00094ADB">
        <w:rPr>
          <w:rFonts w:ascii="Roboto Condensed" w:hAnsi="Roboto Condensed"/>
          <w:color w:val="000000" w:themeColor="text1"/>
          <w:sz w:val="22"/>
          <w:szCs w:val="22"/>
        </w:rPr>
        <w:t xml:space="preserve">Royal Society Transactions A </w:t>
      </w:r>
      <w:proofErr w:type="gramStart"/>
      <w:r w:rsidRPr="00094ADB">
        <w:rPr>
          <w:rFonts w:ascii="Roboto Condensed" w:hAnsi="Roboto Condensed"/>
          <w:color w:val="000000" w:themeColor="text1"/>
          <w:sz w:val="22"/>
          <w:szCs w:val="22"/>
        </w:rPr>
        <w:t>beschrieben  [</w:t>
      </w:r>
      <w:proofErr w:type="gramEnd"/>
      <w:r w:rsidRPr="00094ADB">
        <w:rPr>
          <w:rFonts w:ascii="Roboto Condensed" w:hAnsi="Roboto Condensed"/>
          <w:color w:val="000000" w:themeColor="text1"/>
          <w:sz w:val="22"/>
          <w:szCs w:val="22"/>
        </w:rPr>
        <w:t xml:space="preserve">1,2]. </w:t>
      </w:r>
    </w:p>
    <w:p w14:paraId="4048284B" w14:textId="77777777" w:rsidR="00094ADB" w:rsidRPr="00094ADB" w:rsidRDefault="00094ADB" w:rsidP="00094ADB">
      <w:pPr>
        <w:jc w:val="both"/>
        <w:rPr>
          <w:rFonts w:ascii="Roboto Condensed" w:hAnsi="Roboto Condensed"/>
          <w:color w:val="000000" w:themeColor="text1"/>
          <w:sz w:val="22"/>
          <w:szCs w:val="22"/>
        </w:rPr>
      </w:pPr>
    </w:p>
    <w:p w14:paraId="2B3E9A4B" w14:textId="465DEF1D" w:rsidR="00094ADB" w:rsidRPr="00094ADB" w:rsidRDefault="00094ADB" w:rsidP="00094ADB">
      <w:pPr>
        <w:jc w:val="center"/>
        <w:rPr>
          <w:rFonts w:ascii="Roboto Condensed" w:hAnsi="Roboto Condensed"/>
          <w:color w:val="000000" w:themeColor="text1"/>
          <w:sz w:val="22"/>
          <w:szCs w:val="22"/>
        </w:rPr>
      </w:pPr>
    </w:p>
    <w:p w14:paraId="1BB1E8F2" w14:textId="3432C3E9" w:rsidR="00094ADB" w:rsidRPr="00094ADB" w:rsidRDefault="00956D7F" w:rsidP="00094ADB">
      <w:pPr>
        <w:ind w:left="567" w:right="567"/>
        <w:jc w:val="both"/>
        <w:rPr>
          <w:rFonts w:ascii="Roboto Condensed" w:eastAsiaTheme="minorEastAsia" w:hAnsi="Roboto Condensed"/>
          <w:color w:val="000000" w:themeColor="text1"/>
          <w:sz w:val="22"/>
          <w:szCs w:val="22"/>
          <w:lang w:eastAsia="zh-CN"/>
        </w:rPr>
      </w:pPr>
      <w:r w:rsidRPr="00094ADB">
        <w:rPr>
          <w:rFonts w:ascii="Roboto Condensed" w:hAnsi="Roboto Condensed"/>
          <w:noProof/>
          <w:color w:val="000000" w:themeColor="text1"/>
          <w:sz w:val="22"/>
          <w:szCs w:val="22"/>
        </w:rPr>
        <w:drawing>
          <wp:anchor distT="0" distB="0" distL="114300" distR="114300" simplePos="0" relativeHeight="251660800" behindDoc="0" locked="0" layoutInCell="1" allowOverlap="1" wp14:anchorId="78027F7E" wp14:editId="4DE3AAB7">
            <wp:simplePos x="0" y="0"/>
            <wp:positionH relativeFrom="column">
              <wp:posOffset>1837199</wp:posOffset>
            </wp:positionH>
            <wp:positionV relativeFrom="paragraph">
              <wp:posOffset>0</wp:posOffset>
            </wp:positionV>
            <wp:extent cx="2557780" cy="2986405"/>
            <wp:effectExtent l="0" t="0" r="0" b="0"/>
            <wp:wrapTopAndBottom/>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Abbildung 2. 3D Darstellung des openUC2 </w:t>
      </w:r>
      <w:proofErr w:type="gramStart"/>
      <w:r w:rsidR="00094ADB" w:rsidRPr="00094ADB">
        <w:rPr>
          <w:rFonts w:ascii="Roboto Condensed" w:hAnsi="Roboto Condensed"/>
          <w:color w:val="000000" w:themeColor="text1"/>
          <w:sz w:val="22"/>
          <w:szCs w:val="22"/>
        </w:rPr>
        <w:t>SIM Aufbaus</w:t>
      </w:r>
      <w:proofErr w:type="gramEnd"/>
      <w:r w:rsidR="00094ADB" w:rsidRPr="00094ADB">
        <w:rPr>
          <w:rFonts w:ascii="Roboto Condensed" w:hAnsi="Roboto Condensed"/>
          <w:color w:val="000000" w:themeColor="text1"/>
          <w:sz w:val="22"/>
          <w:szCs w:val="22"/>
        </w:rPr>
        <w:t xml:space="preserve">. Das Mikroskop besteht aus 3 Funktionsschichten: Detektion, Anregung und Probenpositionierung. Das </w:t>
      </w:r>
      <w:proofErr w:type="gramStart"/>
      <w:r w:rsidR="00094ADB" w:rsidRPr="00094ADB">
        <w:rPr>
          <w:rFonts w:ascii="Roboto Condensed" w:hAnsi="Roboto Condensed"/>
          <w:color w:val="000000" w:themeColor="text1"/>
          <w:sz w:val="22"/>
          <w:szCs w:val="22"/>
        </w:rPr>
        <w:t>SIM Beleuchtungsmuster</w:t>
      </w:r>
      <w:proofErr w:type="gramEnd"/>
      <w:r w:rsidR="00094ADB" w:rsidRPr="00094ADB">
        <w:rPr>
          <w:rFonts w:ascii="Roboto Condensed" w:hAnsi="Roboto Condensed"/>
          <w:color w:val="000000" w:themeColor="text1"/>
          <w:sz w:val="22"/>
          <w:szCs w:val="22"/>
        </w:rPr>
        <w:t xml:space="preserve"> </w:t>
      </w:r>
      <w:r w:rsidR="00094ADB" w:rsidRPr="00094ADB">
        <w:rPr>
          <w:rFonts w:ascii="Roboto Condensed" w:eastAsiaTheme="minorEastAsia" w:hAnsi="Roboto Condensed"/>
          <w:color w:val="000000" w:themeColor="text1"/>
          <w:sz w:val="22"/>
          <w:szCs w:val="22"/>
          <w:lang w:eastAsia="zh-CN"/>
        </w:rPr>
        <w:t>wird von einem kleinen kostengünstigen DMD erzeugt.</w:t>
      </w:r>
    </w:p>
    <w:p w14:paraId="6EBD7A0D" w14:textId="77777777" w:rsidR="00094ADB" w:rsidRPr="00094ADB" w:rsidRDefault="00094ADB" w:rsidP="00094ADB">
      <w:pPr>
        <w:jc w:val="both"/>
        <w:rPr>
          <w:rFonts w:ascii="Roboto Condensed" w:hAnsi="Roboto Condensed"/>
          <w:color w:val="000000" w:themeColor="text1"/>
          <w:sz w:val="22"/>
          <w:szCs w:val="22"/>
        </w:rPr>
      </w:pPr>
    </w:p>
    <w:p w14:paraId="7600320A" w14:textId="4B7BA119"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Darüber hinaus wurden die Ergebnisse innerhalb eines Workshops auf dem von der Royal Society organisierten </w:t>
      </w:r>
      <w:proofErr w:type="spellStart"/>
      <w:r w:rsidRPr="00094ADB">
        <w:rPr>
          <w:rFonts w:ascii="Roboto Condensed" w:hAnsi="Roboto Condensed"/>
          <w:color w:val="000000" w:themeColor="text1"/>
          <w:sz w:val="22"/>
          <w:szCs w:val="22"/>
        </w:rPr>
        <w:t>SIMPosium</w:t>
      </w:r>
      <w:proofErr w:type="spellEnd"/>
      <w:r w:rsidRPr="00094ADB">
        <w:rPr>
          <w:rFonts w:ascii="Roboto Condensed" w:hAnsi="Roboto Condensed"/>
          <w:color w:val="000000" w:themeColor="text1"/>
          <w:sz w:val="22"/>
          <w:szCs w:val="22"/>
        </w:rPr>
        <w:t xml:space="preserve"> </w:t>
      </w:r>
      <w:del w:id="49" w:author="Rainer Heintzmann [6]" w:date="2022-05-28T14:23:00Z">
        <w:r w:rsidRPr="00094ADB" w:rsidDel="00BA6A6F">
          <w:rPr>
            <w:rFonts w:ascii="Roboto Condensed" w:hAnsi="Roboto Condensed"/>
            <w:color w:val="000000" w:themeColor="text1"/>
            <w:sz w:val="22"/>
            <w:szCs w:val="22"/>
          </w:rPr>
          <w:delText xml:space="preserve">in </w:delText>
        </w:r>
      </w:del>
      <w:ins w:id="50" w:author="Rainer Heintzmann [6]" w:date="2022-05-28T14:23:00Z">
        <w:r w:rsidR="00BA6A6F">
          <w:rPr>
            <w:rFonts w:ascii="Roboto Condensed" w:hAnsi="Roboto Condensed"/>
            <w:color w:val="000000" w:themeColor="text1"/>
            <w:sz w:val="22"/>
            <w:szCs w:val="22"/>
          </w:rPr>
          <w:t>[</w:t>
        </w:r>
      </w:ins>
      <w:r w:rsidRPr="00094ADB">
        <w:rPr>
          <w:rFonts w:ascii="Roboto Condensed" w:hAnsi="Roboto Condensed"/>
          <w:color w:val="000000" w:themeColor="text1"/>
          <w:sz w:val="22"/>
          <w:szCs w:val="22"/>
        </w:rPr>
        <w:t>London 02/2022</w:t>
      </w:r>
      <w:ins w:id="51" w:author="Rainer Heintzmann [6]" w:date="2022-05-28T14:23:00Z">
        <w:r w:rsidR="00BA6A6F">
          <w:rPr>
            <w:rFonts w:ascii="Roboto Condensed" w:hAnsi="Roboto Condensed"/>
            <w:color w:val="000000" w:themeColor="text1"/>
            <w:sz w:val="22"/>
            <w:szCs w:val="22"/>
          </w:rPr>
          <w:t>]</w:t>
        </w:r>
      </w:ins>
      <w:r w:rsidRPr="00094ADB">
        <w:rPr>
          <w:rFonts w:ascii="Roboto Condensed" w:hAnsi="Roboto Condensed"/>
          <w:color w:val="000000" w:themeColor="text1"/>
          <w:sz w:val="22"/>
          <w:szCs w:val="22"/>
        </w:rPr>
        <w:t xml:space="preserve"> vorgestellt. </w:t>
      </w:r>
    </w:p>
    <w:p w14:paraId="008CAA70" w14:textId="5DA535B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Ergebnisse aus der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Studie sind in der Abbildung 3 zu sehen.</w:t>
      </w:r>
    </w:p>
    <w:p w14:paraId="2F734775" w14:textId="7AE8132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 diesem Teilprojekt wurden ausschließlich günstige Komponenten eingesetzt (Industrie </w:t>
      </w:r>
      <w:proofErr w:type="spellStart"/>
      <w:r w:rsidRPr="00094ADB">
        <w:rPr>
          <w:rFonts w:ascii="Roboto Condensed" w:hAnsi="Roboto Condensed"/>
          <w:color w:val="000000" w:themeColor="text1"/>
          <w:sz w:val="22"/>
          <w:szCs w:val="22"/>
        </w:rPr>
        <w:t>Machine</w:t>
      </w:r>
      <w:proofErr w:type="spellEnd"/>
      <w:r w:rsidRPr="00094ADB">
        <w:rPr>
          <w:rFonts w:ascii="Roboto Condensed" w:hAnsi="Roboto Condensed"/>
          <w:color w:val="000000" w:themeColor="text1"/>
          <w:sz w:val="22"/>
          <w:szCs w:val="22"/>
        </w:rPr>
        <w:t xml:space="preserve"> Vision Kamera, Videoprojektor). Eine quantitative Analyse hinsichtlich der optischen Auflösung stellt einen Auflösungsgewinn von einem Faktor von 1.75 beim Nikon System mit PCO Kamera dem openUC2 System mit einem Faktor von ca. 1.4 gegenüber. </w:t>
      </w:r>
      <w:r w:rsidR="00956D7F" w:rsidRPr="00094ADB">
        <w:rPr>
          <w:rFonts w:ascii="Roboto Condensed" w:hAnsi="Roboto Condensed"/>
          <w:color w:val="000000" w:themeColor="text1"/>
          <w:sz w:val="22"/>
          <w:szCs w:val="22"/>
        </w:rPr>
        <w:fldChar w:fldCharType="begin"/>
      </w:r>
      <w:r w:rsidR="00956D7F" w:rsidRPr="00094ADB">
        <w:rPr>
          <w:rFonts w:ascii="Roboto Condensed" w:hAnsi="Roboto Condensed"/>
          <w:color w:val="000000" w:themeColor="text1"/>
          <w:sz w:val="22"/>
          <w:szCs w:val="22"/>
        </w:rPr>
        <w:instrText xml:space="preserve"> INCLUDEPICTURE "https://media.springernature.com/w300/springer-static/image/art%3A10.1038%2Fs41592-021-01313-1/MediaObjects/41592_2021_1313_Figc_HTML.jpg" \* MERGEFORMATINET </w:instrText>
      </w:r>
      <w:r w:rsidR="00E64E6F">
        <w:rPr>
          <w:rFonts w:ascii="Roboto Condensed" w:hAnsi="Roboto Condensed"/>
          <w:color w:val="000000" w:themeColor="text1"/>
          <w:sz w:val="22"/>
          <w:szCs w:val="22"/>
        </w:rPr>
        <w:fldChar w:fldCharType="separate"/>
      </w:r>
      <w:r w:rsidR="00956D7F" w:rsidRPr="00094ADB">
        <w:rPr>
          <w:rFonts w:ascii="Roboto Condensed" w:hAnsi="Roboto Condensed"/>
          <w:color w:val="000000" w:themeColor="text1"/>
          <w:sz w:val="22"/>
          <w:szCs w:val="22"/>
        </w:rPr>
        <w:fldChar w:fldCharType="end"/>
      </w:r>
    </w:p>
    <w:p w14:paraId="748912E4" w14:textId="7D6BD9AA" w:rsidR="00094ADB" w:rsidRPr="00094ADB" w:rsidRDefault="00094ADB" w:rsidP="00094ADB">
      <w:pPr>
        <w:jc w:val="both"/>
        <w:rPr>
          <w:rFonts w:ascii="Roboto Condensed" w:hAnsi="Roboto Condensed"/>
          <w:color w:val="000000" w:themeColor="text1"/>
          <w:sz w:val="22"/>
          <w:szCs w:val="22"/>
        </w:rPr>
      </w:pPr>
    </w:p>
    <w:p w14:paraId="49A6B3CB" w14:textId="1C92BD7B" w:rsidR="00094ADB" w:rsidRPr="00094ADB" w:rsidRDefault="00956D7F" w:rsidP="00094ADB">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61824" behindDoc="0" locked="0" layoutInCell="1" allowOverlap="1" wp14:anchorId="36B1E8CB" wp14:editId="78290246">
            <wp:simplePos x="0" y="0"/>
            <wp:positionH relativeFrom="column">
              <wp:posOffset>1163320</wp:posOffset>
            </wp:positionH>
            <wp:positionV relativeFrom="paragraph">
              <wp:posOffset>226881</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fldChar w:fldCharType="begin"/>
      </w:r>
      <w:r w:rsidR="00094ADB" w:rsidRPr="00094ADB">
        <w:rPr>
          <w:rFonts w:ascii="Roboto Condensed" w:hAnsi="Roboto Condensed"/>
          <w:color w:val="000000" w:themeColor="text1"/>
          <w:sz w:val="22"/>
          <w:szCs w:val="22"/>
        </w:rPr>
        <w:instrText xml:space="preserve"> INCLUDEPICTURE "https://github.com/openUC2/UC2_openSIM/raw/main/IMAGES/SIMresult.png" \* MERGEFORMATINET </w:instrText>
      </w:r>
      <w:r w:rsidR="00E64E6F">
        <w:rPr>
          <w:rFonts w:ascii="Roboto Condensed" w:hAnsi="Roboto Condensed"/>
          <w:color w:val="000000" w:themeColor="text1"/>
          <w:sz w:val="22"/>
          <w:szCs w:val="22"/>
        </w:rPr>
        <w:fldChar w:fldCharType="separate"/>
      </w:r>
      <w:r w:rsidR="00094ADB" w:rsidRPr="00094ADB">
        <w:rPr>
          <w:rFonts w:ascii="Roboto Condensed" w:hAnsi="Roboto Condensed"/>
          <w:color w:val="000000" w:themeColor="text1"/>
          <w:sz w:val="22"/>
          <w:szCs w:val="22"/>
        </w:rPr>
        <w:fldChar w:fldCharType="end"/>
      </w:r>
    </w:p>
    <w:p w14:paraId="1B4C57D4"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3. Das Resultat mit dem openUC2 System. Die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der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 sind mit dem Farbstoff Alexa Fluor ® 647 gefärbt. Die Anregung erfolgt mit einem 635nm Diodenlaser. Die Auflösung nach SIM-Rekonstruktion liegt bei 180nm und ein Verbesserungsvermögen vom Faktor 1.4.</w:t>
      </w:r>
    </w:p>
    <w:p w14:paraId="10D8E8F3"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1.3. Prototyp/Funktionsmuster</w:t>
      </w:r>
    </w:p>
    <w:p w14:paraId="3B1C37D7"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in Abbildung 1 skizierte optische Aufbau wurde zunächst mit optischen Standardkomponenten (</w:t>
      </w:r>
      <w:proofErr w:type="spellStart"/>
      <w:r w:rsidRPr="00094ADB">
        <w:rPr>
          <w:rFonts w:ascii="Roboto Condensed" w:hAnsi="Roboto Condensed"/>
          <w:color w:val="000000" w:themeColor="text1"/>
          <w:sz w:val="22"/>
          <w:szCs w:val="22"/>
        </w:rPr>
        <w:t>Thorlabs</w:t>
      </w:r>
      <w:proofErr w:type="spellEnd"/>
      <w:r w:rsidRPr="00094ADB">
        <w:rPr>
          <w:rFonts w:ascii="Roboto Condensed" w:hAnsi="Roboto Condensed"/>
          <w:color w:val="000000" w:themeColor="text1"/>
          <w:sz w:val="22"/>
          <w:szCs w:val="22"/>
        </w:rPr>
        <w:t xml:space="preserve">) auf einem optischen Tisch an das vorhandene Nikon Stativ angebaut. Es folgte ein iterativer Prozess, bei dem sowohl die Komplexität des Aufbaus als auch die Effizienz des Beugungsmusters optimiert wurden. Basierend auf den finalen optischen Beziehungen wurde ein CAD Modell abgeleitet, welches in ein einfach </w:t>
      </w:r>
      <w:proofErr w:type="gramStart"/>
      <w:r w:rsidRPr="00094ADB">
        <w:rPr>
          <w:rFonts w:ascii="Roboto Condensed" w:hAnsi="Roboto Condensed"/>
          <w:color w:val="000000" w:themeColor="text1"/>
          <w:sz w:val="22"/>
          <w:szCs w:val="22"/>
        </w:rPr>
        <w:t>an unterschiedliche Mikroskop</w:t>
      </w:r>
      <w:proofErr w:type="gramEnd"/>
      <w:r w:rsidRPr="00094ADB">
        <w:rPr>
          <w:rFonts w:ascii="Roboto Condensed" w:hAnsi="Roboto Condensed"/>
          <w:color w:val="000000" w:themeColor="text1"/>
          <w:sz w:val="22"/>
          <w:szCs w:val="22"/>
        </w:rPr>
        <w:t xml:space="preserve"> typen zu montierendes Modul umgesetzt wurde. Die Fertigung des Gehäuses erfolgte mittels Laserschnitt. Zusätzliche Komponenten zur Erhöhung der Stabilität an mechanisch relevanten Stellen, wurde durch die Verwendung von Normteilen oder 3D Druck erzielt. Das Resultat ist ein Stand-</w:t>
      </w:r>
      <w:proofErr w:type="spellStart"/>
      <w:r w:rsidRPr="00094ADB">
        <w:rPr>
          <w:rFonts w:ascii="Roboto Condensed" w:hAnsi="Roboto Condensed"/>
          <w:color w:val="000000" w:themeColor="text1"/>
          <w:sz w:val="22"/>
          <w:szCs w:val="22"/>
        </w:rPr>
        <w:t>alone</w:t>
      </w:r>
      <w:proofErr w:type="spellEnd"/>
      <w:r w:rsidRPr="00094ADB">
        <w:rPr>
          <w:rFonts w:ascii="Roboto Condensed" w:hAnsi="Roboto Condensed"/>
          <w:color w:val="000000" w:themeColor="text1"/>
          <w:sz w:val="22"/>
          <w:szCs w:val="22"/>
        </w:rPr>
        <w:t xml:space="preserve"> Modul, welches als Funktionsmuster im optischen Labor des Leibniz-IPHT Kooperationspartners steht. </w:t>
      </w:r>
    </w:p>
    <w:p w14:paraId="4496FA10" w14:textId="77777777" w:rsidR="00094ADB" w:rsidRPr="00094ADB" w:rsidRDefault="00094ADB" w:rsidP="00094ADB">
      <w:pPr>
        <w:jc w:val="both"/>
        <w:rPr>
          <w:rFonts w:ascii="Roboto Condensed" w:hAnsi="Roboto Condensed"/>
          <w:color w:val="000000" w:themeColor="text1"/>
          <w:sz w:val="22"/>
          <w:szCs w:val="22"/>
        </w:rPr>
      </w:pPr>
    </w:p>
    <w:p w14:paraId="6F04122C" w14:textId="77777777" w:rsidR="00094ADB" w:rsidRPr="00094ADB" w:rsidRDefault="00094ADB" w:rsidP="00094ADB">
      <w:pPr>
        <w:jc w:val="center"/>
        <w:rPr>
          <w:rFonts w:ascii="Roboto Condensed" w:hAnsi="Roboto Condensed"/>
          <w:b/>
          <w:bCs/>
          <w:color w:val="000000" w:themeColor="text1"/>
          <w:sz w:val="22"/>
          <w:szCs w:val="22"/>
        </w:rPr>
      </w:pPr>
      <w:r w:rsidRPr="00094ADB">
        <w:rPr>
          <w:rFonts w:ascii="Roboto Condensed" w:hAnsi="Roboto Condensed"/>
          <w:noProof/>
          <w:color w:val="000000" w:themeColor="text1"/>
        </w:rPr>
        <w:lastRenderedPageBreak/>
        <w:drawing>
          <wp:anchor distT="0" distB="0" distL="114300" distR="114300" simplePos="0" relativeHeight="251659776" behindDoc="0" locked="0" layoutInCell="1" allowOverlap="1" wp14:anchorId="4955568D" wp14:editId="4C1A3CD7">
            <wp:simplePos x="0" y="0"/>
            <wp:positionH relativeFrom="column">
              <wp:posOffset>737235</wp:posOffset>
            </wp:positionH>
            <wp:positionV relativeFrom="paragraph">
              <wp:posOffset>-3655060</wp:posOffset>
            </wp:positionV>
            <wp:extent cx="4650972" cy="3807807"/>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7"/>
                    <a:srcRect l="1798" t="3603" r="1198" b="919"/>
                    <a:stretch/>
                  </pic:blipFill>
                  <pic:spPr bwMode="auto">
                    <a:xfrm>
                      <a:off x="0" y="0"/>
                      <a:ext cx="4650972" cy="380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A2470"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4. 3D CAD Rendering des SIM Beleuchtungsmoduls an dem Nikon Mikroskop.</w:t>
      </w:r>
    </w:p>
    <w:p w14:paraId="7394994D" w14:textId="77777777" w:rsidR="00094ADB" w:rsidRPr="00094ADB" w:rsidRDefault="00094ADB" w:rsidP="00094ADB">
      <w:pPr>
        <w:jc w:val="both"/>
        <w:rPr>
          <w:rFonts w:ascii="Roboto Condensed" w:hAnsi="Roboto Condensed"/>
          <w:color w:val="000000" w:themeColor="text1"/>
          <w:sz w:val="22"/>
          <w:szCs w:val="22"/>
        </w:rPr>
      </w:pPr>
    </w:p>
    <w:p w14:paraId="32CD3683" w14:textId="1700685C"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kostengünstige Evaluationsboard zur Erzeugung der strukturierten Beleuchtung verfügt lediglich über einen geringen </w:t>
      </w:r>
      <w:del w:id="52" w:author="Rainer Heintzmann [6]" w:date="2022-05-28T14:25:00Z">
        <w:r w:rsidRPr="00094ADB" w:rsidDel="00BA6A6F">
          <w:rPr>
            <w:rFonts w:ascii="Roboto Condensed" w:hAnsi="Roboto Condensed"/>
            <w:color w:val="000000" w:themeColor="text1"/>
            <w:sz w:val="22"/>
            <w:szCs w:val="22"/>
          </w:rPr>
          <w:delText>FUntionsumfang</w:delText>
        </w:r>
      </w:del>
      <w:ins w:id="53" w:author="Rainer Heintzmann [6]" w:date="2022-05-28T14:25:00Z">
        <w:r w:rsidR="00BA6A6F" w:rsidRPr="00094ADB">
          <w:rPr>
            <w:rFonts w:ascii="Roboto Condensed" w:hAnsi="Roboto Condensed"/>
            <w:color w:val="000000" w:themeColor="text1"/>
            <w:sz w:val="22"/>
            <w:szCs w:val="22"/>
          </w:rPr>
          <w:t>F</w:t>
        </w:r>
        <w:r w:rsidR="00BA6A6F">
          <w:rPr>
            <w:rFonts w:ascii="Roboto Condensed" w:hAnsi="Roboto Condensed"/>
            <w:color w:val="000000" w:themeColor="text1"/>
            <w:sz w:val="22"/>
            <w:szCs w:val="22"/>
          </w:rPr>
          <w:t>u</w:t>
        </w:r>
        <w:r w:rsidR="00BA6A6F" w:rsidRPr="00094ADB">
          <w:rPr>
            <w:rFonts w:ascii="Roboto Condensed" w:hAnsi="Roboto Condensed"/>
            <w:color w:val="000000" w:themeColor="text1"/>
            <w:sz w:val="22"/>
            <w:szCs w:val="22"/>
          </w:rPr>
          <w:t>n</w:t>
        </w:r>
        <w:r w:rsidR="00BA6A6F">
          <w:rPr>
            <w:rFonts w:ascii="Roboto Condensed" w:hAnsi="Roboto Condensed"/>
            <w:color w:val="000000" w:themeColor="text1"/>
            <w:sz w:val="22"/>
            <w:szCs w:val="22"/>
          </w:rPr>
          <w:t>k</w:t>
        </w:r>
        <w:r w:rsidR="00BA6A6F" w:rsidRPr="00094ADB">
          <w:rPr>
            <w:rFonts w:ascii="Roboto Condensed" w:hAnsi="Roboto Condensed"/>
            <w:color w:val="000000" w:themeColor="text1"/>
            <w:sz w:val="22"/>
            <w:szCs w:val="22"/>
          </w:rPr>
          <w:t>tionsumfang</w:t>
        </w:r>
      </w:ins>
      <w:r w:rsidRPr="00094ADB">
        <w:rPr>
          <w:rFonts w:ascii="Roboto Condensed" w:hAnsi="Roboto Condensed"/>
          <w:color w:val="000000" w:themeColor="text1"/>
          <w:sz w:val="22"/>
          <w:szCs w:val="22"/>
        </w:rPr>
        <w:t xml:space="preserve">. So stellte sich während der Projektlaufzeit heraus, dass der </w:t>
      </w:r>
      <w:ins w:id="54" w:author="Rainer Heintzmann [6]" w:date="2022-05-28T14:25:00Z">
        <w:r w:rsidR="00BA6A6F">
          <w:rPr>
            <w:rFonts w:ascii="Roboto Condensed" w:hAnsi="Roboto Condensed"/>
            <w:color w:val="000000" w:themeColor="text1"/>
            <w:sz w:val="22"/>
            <w:szCs w:val="22"/>
          </w:rPr>
          <w:t xml:space="preserve">auf dem Evaluationsboard </w:t>
        </w:r>
      </w:ins>
      <w:r w:rsidRPr="00094ADB">
        <w:rPr>
          <w:rFonts w:ascii="Roboto Condensed" w:hAnsi="Roboto Condensed"/>
          <w:color w:val="000000" w:themeColor="text1"/>
          <w:sz w:val="22"/>
          <w:szCs w:val="22"/>
        </w:rPr>
        <w:t>zur Verfügung</w:t>
      </w:r>
      <w:ins w:id="55" w:author="Rainer Heintzmann [6]" w:date="2022-05-28T14:25:00Z">
        <w:r w:rsidR="00BA6A6F">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stehende Videospeicher nicht ausreicht um die nötigen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zwischenzuspeichern. Zu diesem Zweck wurde eine </w:t>
      </w:r>
      <w:commentRangeStart w:id="56"/>
      <w:r w:rsidRPr="00094ADB">
        <w:rPr>
          <w:rFonts w:ascii="Roboto Condensed" w:hAnsi="Roboto Condensed"/>
          <w:color w:val="000000" w:themeColor="text1"/>
          <w:sz w:val="22"/>
          <w:szCs w:val="22"/>
        </w:rPr>
        <w:t xml:space="preserve">FPGA-basierte Elektronik </w:t>
      </w:r>
      <w:commentRangeEnd w:id="56"/>
      <w:r w:rsidR="001F6CCD">
        <w:rPr>
          <w:rStyle w:val="CommentReference"/>
        </w:rPr>
        <w:commentReference w:id="56"/>
      </w:r>
      <w:r w:rsidRPr="00094ADB">
        <w:rPr>
          <w:rFonts w:ascii="Roboto Condensed" w:hAnsi="Roboto Condensed"/>
          <w:color w:val="000000" w:themeColor="text1"/>
          <w:sz w:val="22"/>
          <w:szCs w:val="22"/>
        </w:rPr>
        <w:t xml:space="preserve">entwickelt, die eine </w:t>
      </w:r>
      <w:proofErr w:type="spellStart"/>
      <w:r w:rsidRPr="00094ADB">
        <w:rPr>
          <w:rFonts w:ascii="Roboto Condensed" w:hAnsi="Roboto Condensed"/>
          <w:color w:val="000000" w:themeColor="text1"/>
          <w:sz w:val="22"/>
          <w:szCs w:val="22"/>
        </w:rPr>
        <w:t>Triggerbare</w:t>
      </w:r>
      <w:proofErr w:type="spellEnd"/>
      <w:r w:rsidRPr="00094ADB">
        <w:rPr>
          <w:rFonts w:ascii="Roboto Condensed" w:hAnsi="Roboto Condensed"/>
          <w:color w:val="000000" w:themeColor="text1"/>
          <w:sz w:val="22"/>
          <w:szCs w:val="22"/>
        </w:rPr>
        <w:t xml:space="preserve"> Videoquelle darstellt. Zur Synchronisation der Elektroniken (Laser, Beleuchtungsmuster) mit der Kamera wurde ein modularer Ansatz vom openUC2 Projekt übernommen, wobei die Resultate ebenfalls quelloffen zur Verfügung stehen (</w:t>
      </w:r>
      <w:hyperlink r:id="rId18" w:history="1">
        <w:r w:rsidRPr="00094ADB">
          <w:rPr>
            <w:rStyle w:val="Hyperlink"/>
            <w:rFonts w:ascii="Roboto Condensed" w:hAnsi="Roboto Condensed"/>
            <w:color w:val="000000" w:themeColor="text1"/>
            <w:sz w:val="22"/>
            <w:szCs w:val="22"/>
          </w:rPr>
          <w:t>https://github.com/openUC2/UC2-REST</w:t>
        </w:r>
      </w:hyperlink>
      <w:r w:rsidRPr="00094ADB">
        <w:rPr>
          <w:rFonts w:ascii="Roboto Condensed" w:hAnsi="Roboto Condensed"/>
          <w:color w:val="000000" w:themeColor="text1"/>
          <w:sz w:val="22"/>
          <w:szCs w:val="22"/>
        </w:rPr>
        <w:t>).</w:t>
      </w:r>
    </w:p>
    <w:p w14:paraId="05B11529"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1.4. Fertigstellung</w:t>
      </w:r>
    </w:p>
    <w:p w14:paraId="75858A00"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Test der Funktion des SIM Modules für Zeiss und Olympus Mikroskope</w:t>
      </w:r>
    </w:p>
    <w:p w14:paraId="302CCF31" w14:textId="506621BF"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Durch die einfachere Integration des optischen Aufbaus an Nikon Mikroskope und das Angebot seitens der Firma Nikon ein Leihgerät für die Zeit des Projekts zur Verfügung zu stellen, wurde die Entscheidung getroffen, </w:t>
      </w:r>
      <w:r w:rsidRPr="00094ADB">
        <w:rPr>
          <w:rFonts w:ascii="Roboto Condensed" w:hAnsi="Roboto Condensed"/>
          <w:color w:val="000000" w:themeColor="text1"/>
          <w:sz w:val="22"/>
          <w:szCs w:val="22"/>
        </w:rPr>
        <w:lastRenderedPageBreak/>
        <w:t xml:space="preserve">das Modul zunächst für die Integration in dieses </w:t>
      </w:r>
      <w:proofErr w:type="spellStart"/>
      <w:r w:rsidRPr="00094ADB">
        <w:rPr>
          <w:rFonts w:ascii="Roboto Condensed" w:hAnsi="Roboto Condensed"/>
          <w:color w:val="000000" w:themeColor="text1"/>
          <w:sz w:val="22"/>
          <w:szCs w:val="22"/>
        </w:rPr>
        <w:t>Mikroskopiesystem</w:t>
      </w:r>
      <w:proofErr w:type="spellEnd"/>
      <w:r w:rsidRPr="00094ADB">
        <w:rPr>
          <w:rFonts w:ascii="Roboto Condensed" w:hAnsi="Roboto Condensed"/>
          <w:color w:val="000000" w:themeColor="text1"/>
          <w:sz w:val="22"/>
          <w:szCs w:val="22"/>
        </w:rPr>
        <w:t xml:space="preserve"> zu entwickeln. Im Folgenden stellen wir die Messergebnisse an biologischen Proben vor und </w:t>
      </w:r>
      <w:del w:id="57" w:author="Rainer Heintzmann [7]" w:date="2022-05-28T14:28:00Z">
        <w:r w:rsidRPr="00094ADB" w:rsidDel="001F6CCD">
          <w:rPr>
            <w:rFonts w:ascii="Roboto Condensed" w:hAnsi="Roboto Condensed"/>
            <w:color w:val="000000" w:themeColor="text1"/>
            <w:sz w:val="22"/>
            <w:szCs w:val="22"/>
          </w:rPr>
          <w:delText>stellen diesen in der Vergleich zu</w:delText>
        </w:r>
      </w:del>
      <w:ins w:id="58" w:author="Rainer Heintzmann [7]" w:date="2022-05-28T14:28:00Z">
        <w:r w:rsidR="001F6CCD">
          <w:rPr>
            <w:rFonts w:ascii="Roboto Condensed" w:hAnsi="Roboto Condensed"/>
            <w:color w:val="000000" w:themeColor="text1"/>
            <w:sz w:val="22"/>
            <w:szCs w:val="22"/>
          </w:rPr>
          <w:t>vergleichen diese mit</w:t>
        </w:r>
      </w:ins>
      <w:r w:rsidRPr="00094ADB">
        <w:rPr>
          <w:rFonts w:ascii="Roboto Condensed" w:hAnsi="Roboto Condensed"/>
          <w:color w:val="000000" w:themeColor="text1"/>
          <w:sz w:val="22"/>
          <w:szCs w:val="22"/>
        </w:rPr>
        <w:t xml:space="preserve"> herkömmliche</w:t>
      </w:r>
      <w:ins w:id="59" w:author="Rainer Heintzmann [7]" w:date="2022-05-28T14:28:00Z">
        <w:r w:rsidR="001F6CCD">
          <w:rPr>
            <w:rFonts w:ascii="Roboto Condensed" w:hAnsi="Roboto Condensed"/>
            <w:color w:val="000000" w:themeColor="text1"/>
            <w:sz w:val="22"/>
            <w:szCs w:val="22"/>
          </w:rPr>
          <w:t>r</w:t>
        </w:r>
      </w:ins>
      <w:del w:id="60" w:author="Rainer Heintzmann [7]" w:date="2022-05-28T14:28:00Z">
        <w:r w:rsidRPr="00094ADB" w:rsidDel="001F6CCD">
          <w:rPr>
            <w:rFonts w:ascii="Roboto Condensed" w:hAnsi="Roboto Condensed"/>
            <w:color w:val="000000" w:themeColor="text1"/>
            <w:sz w:val="22"/>
            <w:szCs w:val="22"/>
          </w:rPr>
          <w:delText>n</w:delText>
        </w:r>
      </w:del>
      <w:r w:rsidRPr="00094ADB">
        <w:rPr>
          <w:rFonts w:ascii="Roboto Condensed" w:hAnsi="Roboto Condensed"/>
          <w:color w:val="000000" w:themeColor="text1"/>
          <w:sz w:val="22"/>
          <w:szCs w:val="22"/>
        </w:rPr>
        <w:t xml:space="preserve"> </w:t>
      </w:r>
      <w:ins w:id="61" w:author="Rainer Heintzmann [7]" w:date="2022-05-28T14:28:00Z">
        <w:r w:rsidR="001F6CCD">
          <w:rPr>
            <w:rFonts w:ascii="Roboto Condensed" w:hAnsi="Roboto Condensed"/>
            <w:color w:val="000000" w:themeColor="text1"/>
            <w:sz w:val="22"/>
            <w:szCs w:val="22"/>
          </w:rPr>
          <w:t>Weitfeld</w:t>
        </w:r>
      </w:ins>
      <w:del w:id="62" w:author="Rainer Heintzmann [7]" w:date="2022-05-28T14:28:00Z">
        <w:r w:rsidRPr="00094ADB" w:rsidDel="001F6CCD">
          <w:rPr>
            <w:rFonts w:ascii="Roboto Condensed" w:hAnsi="Roboto Condensed"/>
            <w:color w:val="000000" w:themeColor="text1"/>
            <w:sz w:val="22"/>
            <w:szCs w:val="22"/>
          </w:rPr>
          <w:delText>M</w:delText>
        </w:r>
      </w:del>
      <w:ins w:id="63" w:author="Rainer Heintzmann [7]" w:date="2022-05-28T14:28:00Z">
        <w:r w:rsidR="001F6CCD">
          <w:rPr>
            <w:rFonts w:ascii="Roboto Condensed" w:hAnsi="Roboto Condensed"/>
            <w:color w:val="000000" w:themeColor="text1"/>
            <w:sz w:val="22"/>
            <w:szCs w:val="22"/>
          </w:rPr>
          <w:t>m</w:t>
        </w:r>
      </w:ins>
      <w:r w:rsidRPr="00094ADB">
        <w:rPr>
          <w:rFonts w:ascii="Roboto Condensed" w:hAnsi="Roboto Condensed"/>
          <w:color w:val="000000" w:themeColor="text1"/>
          <w:sz w:val="22"/>
          <w:szCs w:val="22"/>
        </w:rPr>
        <w:t>ikroskopie</w:t>
      </w:r>
      <w:del w:id="64" w:author="Rainer Heintzmann [7]" w:date="2022-05-28T14:28:00Z">
        <w:r w:rsidRPr="00094ADB" w:rsidDel="001F6CCD">
          <w:rPr>
            <w:rFonts w:ascii="Roboto Condensed" w:hAnsi="Roboto Condensed"/>
            <w:color w:val="000000" w:themeColor="text1"/>
            <w:sz w:val="22"/>
            <w:szCs w:val="22"/>
          </w:rPr>
          <w:delText>verfahren</w:delText>
        </w:r>
      </w:del>
      <w:r w:rsidRPr="00094ADB">
        <w:rPr>
          <w:rFonts w:ascii="Roboto Condensed" w:hAnsi="Roboto Condensed"/>
          <w:color w:val="000000" w:themeColor="text1"/>
          <w:sz w:val="22"/>
          <w:szCs w:val="22"/>
        </w:rPr>
        <w:t>.</w:t>
      </w:r>
    </w:p>
    <w:p w14:paraId="42155F78" w14:textId="08290838"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Funktionstest an biologischen Proben</w:t>
      </w:r>
    </w:p>
    <w:p w14:paraId="48FC622C" w14:textId="48DD92E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Messungen wurde an mit Alexa Fluor ® 488 gefärbten </w:t>
      </w:r>
      <w:proofErr w:type="spellStart"/>
      <w:r w:rsidRPr="00094ADB">
        <w:rPr>
          <w:rFonts w:ascii="Roboto Condensed" w:hAnsi="Roboto Condensed"/>
          <w:color w:val="000000" w:themeColor="text1"/>
          <w:sz w:val="22"/>
          <w:szCs w:val="22"/>
        </w:rPr>
        <w:t>Mikrotubuli</w:t>
      </w:r>
      <w:proofErr w:type="spellEnd"/>
      <w:del w:id="65" w:author="Rainer Heintzmann [7]" w:date="2022-05-28T14:28:00Z">
        <w:r w:rsidRPr="00094ADB" w:rsidDel="001F6CCD">
          <w:rPr>
            <w:rFonts w:ascii="Roboto Condensed" w:hAnsi="Roboto Condensed"/>
            <w:color w:val="000000" w:themeColor="text1"/>
            <w:sz w:val="22"/>
            <w:szCs w:val="22"/>
          </w:rPr>
          <w:delText>n</w:delText>
        </w:r>
      </w:del>
      <w:r w:rsidRPr="00094ADB">
        <w:rPr>
          <w:rFonts w:ascii="Roboto Condensed" w:hAnsi="Roboto Condensed"/>
          <w:color w:val="000000" w:themeColor="text1"/>
          <w:sz w:val="22"/>
          <w:szCs w:val="22"/>
        </w:rPr>
        <w:t xml:space="preserve"> von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Zellen durchgeführt. Die in Abbildung 5 gegenübergestellten Ergebnisse zeigen eine deutliche Verbesserung hinsichtlich des „optischen </w:t>
      </w:r>
      <w:del w:id="66" w:author="Rainer Heintzmann [7]" w:date="2022-05-28T14:29:00Z">
        <w:r w:rsidRPr="00094ADB" w:rsidDel="001F6CCD">
          <w:rPr>
            <w:rFonts w:ascii="Roboto Condensed" w:hAnsi="Roboto Condensed"/>
            <w:color w:val="000000" w:themeColor="text1"/>
            <w:sz w:val="22"/>
            <w:szCs w:val="22"/>
          </w:rPr>
          <w:delText>Sectionings</w:delText>
        </w:r>
      </w:del>
      <w:ins w:id="67" w:author="Rainer Heintzmann [7]" w:date="2022-05-28T14:29:00Z">
        <w:r w:rsidR="001F6CCD">
          <w:rPr>
            <w:rFonts w:ascii="Roboto Condensed" w:hAnsi="Roboto Condensed"/>
            <w:color w:val="000000" w:themeColor="text1"/>
            <w:sz w:val="22"/>
            <w:szCs w:val="22"/>
          </w:rPr>
          <w:t>Schneidens</w:t>
        </w:r>
      </w:ins>
      <w:r w:rsidRPr="00094ADB">
        <w:rPr>
          <w:rFonts w:ascii="Roboto Condensed" w:hAnsi="Roboto Condensed"/>
          <w:color w:val="000000" w:themeColor="text1"/>
          <w:sz w:val="22"/>
          <w:szCs w:val="22"/>
        </w:rPr>
        <w:t xml:space="preserve">“ (axiale Auflösung) und einem Gewinn der lateralen Auflösung bis zu einem Faktor von 1.75. Die optische Auflösung klassischen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ist mit 520nm und in der </w:t>
      </w:r>
      <w:proofErr w:type="gramStart"/>
      <w:r w:rsidRPr="00094ADB">
        <w:rPr>
          <w:rFonts w:ascii="Roboto Condensed" w:hAnsi="Roboto Condensed"/>
          <w:color w:val="000000" w:themeColor="text1"/>
          <w:sz w:val="22"/>
          <w:szCs w:val="22"/>
        </w:rPr>
        <w:t>SIM Rekonstruktion</w:t>
      </w:r>
      <w:proofErr w:type="gramEnd"/>
      <w:r w:rsidRPr="00094ADB">
        <w:rPr>
          <w:rFonts w:ascii="Roboto Condensed" w:hAnsi="Roboto Condensed"/>
          <w:color w:val="000000" w:themeColor="text1"/>
          <w:sz w:val="22"/>
          <w:szCs w:val="22"/>
        </w:rPr>
        <w:t xml:space="preserve"> mit 298nm angegeben. Somit ergibt sich eine Verbesserung um den Faktor 1.75.</w:t>
      </w:r>
    </w:p>
    <w:p w14:paraId="154F1B30" w14:textId="240BAB20"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den Messungen wurde ein 20x/0.75 Objektiv in Kombination mit der PCO Edge26 Kamera verwendet.</w:t>
      </w:r>
    </w:p>
    <w:p w14:paraId="16D2B4D1" w14:textId="6EB0AF8E" w:rsidR="00094ADB" w:rsidRPr="00094ADB" w:rsidRDefault="001F6CCD"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2848" behindDoc="0" locked="0" layoutInCell="1" allowOverlap="1" wp14:anchorId="3F4A9671" wp14:editId="64142F90">
            <wp:simplePos x="0" y="0"/>
            <wp:positionH relativeFrom="margin">
              <wp:posOffset>-22225</wp:posOffset>
            </wp:positionH>
            <wp:positionV relativeFrom="paragraph">
              <wp:posOffset>273685</wp:posOffset>
            </wp:positionV>
            <wp:extent cx="5759450" cy="2835275"/>
            <wp:effectExtent l="0" t="0" r="0" b="3175"/>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2835275"/>
                    </a:xfrm>
                    <a:prstGeom prst="rect">
                      <a:avLst/>
                    </a:prstGeom>
                    <a:noFill/>
                  </pic:spPr>
                </pic:pic>
              </a:graphicData>
            </a:graphic>
            <wp14:sizeRelH relativeFrom="page">
              <wp14:pctWidth>0</wp14:pctWidth>
            </wp14:sizeRelH>
            <wp14:sizeRelV relativeFrom="page">
              <wp14:pctHeight>0</wp14:pctHeight>
            </wp14:sizeRelV>
          </wp:anchor>
        </w:drawing>
      </w:r>
    </w:p>
    <w:p w14:paraId="2C6F6821"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5. Erstes Ergebnis mit 20x/0.75 Objektiv und der PCO.edge26 Kamera. Es ergibt sich ein großes Gesichtsfeld bei gleichzeitig hoher axialer und lateraler Auflösung.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rechts: </w:t>
      </w:r>
      <w:proofErr w:type="gramStart"/>
      <w:r w:rsidRPr="00094ADB">
        <w:rPr>
          <w:rFonts w:ascii="Roboto Condensed" w:hAnsi="Roboto Condensed"/>
          <w:color w:val="000000" w:themeColor="text1"/>
          <w:sz w:val="22"/>
          <w:szCs w:val="22"/>
        </w:rPr>
        <w:t>SIM Rekonstruktion</w:t>
      </w:r>
      <w:proofErr w:type="gramEnd"/>
      <w:r w:rsidRPr="00094ADB">
        <w:rPr>
          <w:rFonts w:ascii="Roboto Condensed" w:hAnsi="Roboto Condensed"/>
          <w:color w:val="000000" w:themeColor="text1"/>
          <w:sz w:val="22"/>
          <w:szCs w:val="22"/>
        </w:rPr>
        <w:t>.</w:t>
      </w:r>
    </w:p>
    <w:p w14:paraId="48FA884A" w14:textId="77777777" w:rsidR="00094ADB" w:rsidRPr="00094ADB" w:rsidRDefault="00094ADB" w:rsidP="00094ADB">
      <w:pPr>
        <w:jc w:val="both"/>
        <w:rPr>
          <w:rFonts w:ascii="Roboto Condensed" w:hAnsi="Roboto Condensed"/>
          <w:color w:val="000000" w:themeColor="text1"/>
          <w:sz w:val="22"/>
          <w:szCs w:val="22"/>
        </w:rPr>
      </w:pPr>
    </w:p>
    <w:p w14:paraId="4E4B519A" w14:textId="44F44CCA"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2"/>
          <w:szCs w:val="22"/>
        </w:rPr>
        <w:t>Die Abbildung 6 zeigt das Ergebnis von einer Probe (</w:t>
      </w:r>
      <w:r w:rsidRPr="00094ADB">
        <w:rPr>
          <w:rFonts w:ascii="Roboto Condensed" w:eastAsiaTheme="minorEastAsia" w:hAnsi="Roboto Condensed"/>
          <w:color w:val="000000" w:themeColor="text1"/>
          <w:sz w:val="22"/>
          <w:szCs w:val="22"/>
          <w:lang w:eastAsia="zh-CN"/>
        </w:rPr>
        <w:t>Cos-7 Zellen</w:t>
      </w:r>
      <w:r w:rsidRPr="00094ADB">
        <w:rPr>
          <w:rFonts w:ascii="Roboto Condensed" w:hAnsi="Roboto Condensed"/>
          <w:color w:val="000000" w:themeColor="text1"/>
          <w:sz w:val="22"/>
          <w:szCs w:val="22"/>
        </w:rPr>
        <w:t>) mit mehreren Farbstoffen</w:t>
      </w:r>
      <w:r w:rsidRPr="00094ADB">
        <w:rPr>
          <w:rFonts w:ascii="Roboto Condensed" w:eastAsiaTheme="minorEastAsia" w:hAnsi="Roboto Condensed"/>
          <w:color w:val="000000" w:themeColor="text1"/>
          <w:sz w:val="22"/>
          <w:szCs w:val="22"/>
          <w:lang w:eastAsia="zh-CN"/>
        </w:rPr>
        <w:t xml:space="preserve">. Das Experiment wurde mit einem Nikon 60x/1.4 Öl </w:t>
      </w:r>
      <w:proofErr w:type="spellStart"/>
      <w:r w:rsidRPr="00094ADB">
        <w:rPr>
          <w:rFonts w:ascii="Roboto Condensed" w:eastAsiaTheme="minorEastAsia" w:hAnsi="Roboto Condensed"/>
          <w:color w:val="000000" w:themeColor="text1"/>
          <w:sz w:val="22"/>
          <w:szCs w:val="22"/>
          <w:lang w:eastAsia="zh-CN"/>
        </w:rPr>
        <w:t>Immmersionsobjektiv</w:t>
      </w:r>
      <w:proofErr w:type="spellEnd"/>
      <w:r w:rsidRPr="00094ADB">
        <w:rPr>
          <w:rFonts w:ascii="Roboto Condensed" w:eastAsiaTheme="minorEastAsia" w:hAnsi="Roboto Condensed"/>
          <w:color w:val="000000" w:themeColor="text1"/>
          <w:sz w:val="22"/>
          <w:szCs w:val="22"/>
          <w:lang w:eastAsia="zh-CN"/>
        </w:rPr>
        <w:t xml:space="preserve"> und der </w:t>
      </w:r>
      <w:proofErr w:type="spellStart"/>
      <w:r w:rsidRPr="00094ADB">
        <w:rPr>
          <w:rFonts w:ascii="Roboto Condensed" w:eastAsiaTheme="minorEastAsia" w:hAnsi="Roboto Condensed"/>
          <w:color w:val="000000" w:themeColor="text1"/>
          <w:sz w:val="22"/>
          <w:szCs w:val="22"/>
          <w:lang w:eastAsia="zh-CN"/>
        </w:rPr>
        <w:t>PCO.edge</w:t>
      </w:r>
      <w:proofErr w:type="spellEnd"/>
      <w:r w:rsidRPr="00094ADB">
        <w:rPr>
          <w:rFonts w:ascii="Roboto Condensed" w:eastAsiaTheme="minorEastAsia" w:hAnsi="Roboto Condensed"/>
          <w:color w:val="000000" w:themeColor="text1"/>
          <w:sz w:val="22"/>
          <w:szCs w:val="22"/>
          <w:lang w:eastAsia="zh-CN"/>
        </w:rPr>
        <w:t xml:space="preserve"> 4.2 durchgeführt. </w:t>
      </w:r>
      <w:del w:id="68" w:author="Rainer Heintzmann [7]" w:date="2022-05-28T14:35:00Z">
        <w:r w:rsidRPr="00094ADB" w:rsidDel="001F6CCD">
          <w:rPr>
            <w:rFonts w:ascii="Roboto Condensed" w:eastAsiaTheme="minorEastAsia" w:hAnsi="Roboto Condensed"/>
            <w:color w:val="000000" w:themeColor="text1"/>
            <w:sz w:val="22"/>
            <w:szCs w:val="22"/>
            <w:lang w:eastAsia="zh-CN"/>
          </w:rPr>
          <w:delText xml:space="preserve">Das Mitochondrium </w:delText>
        </w:r>
      </w:del>
      <w:ins w:id="69" w:author="Rainer Heintzmann [7]" w:date="2022-05-28T14:35:00Z">
        <w:r w:rsidR="001F6CCD" w:rsidRPr="00094ADB">
          <w:rPr>
            <w:rFonts w:ascii="Roboto Condensed" w:eastAsiaTheme="minorEastAsia" w:hAnsi="Roboto Condensed"/>
            <w:color w:val="000000" w:themeColor="text1"/>
            <w:sz w:val="22"/>
            <w:szCs w:val="22"/>
            <w:lang w:eastAsia="zh-CN"/>
          </w:rPr>
          <w:t>Mitochondri</w:t>
        </w:r>
        <w:r w:rsidR="001F6CCD">
          <w:rPr>
            <w:rFonts w:ascii="Roboto Condensed" w:eastAsiaTheme="minorEastAsia" w:hAnsi="Roboto Condensed"/>
            <w:color w:val="000000" w:themeColor="text1"/>
            <w:sz w:val="22"/>
            <w:szCs w:val="22"/>
            <w:lang w:eastAsia="zh-CN"/>
          </w:rPr>
          <w:t xml:space="preserve">en </w:t>
        </w:r>
      </w:ins>
      <w:r w:rsidRPr="00094ADB">
        <w:rPr>
          <w:rFonts w:ascii="Roboto Condensed" w:eastAsiaTheme="minorEastAsia" w:hAnsi="Roboto Condensed"/>
          <w:color w:val="000000" w:themeColor="text1"/>
          <w:sz w:val="22"/>
          <w:szCs w:val="22"/>
          <w:lang w:eastAsia="zh-CN"/>
        </w:rPr>
        <w:t xml:space="preserve">und </w:t>
      </w:r>
      <w:del w:id="70" w:author="Rainer Heintzmann [7]" w:date="2022-05-28T14:35:00Z">
        <w:r w:rsidRPr="00094ADB" w:rsidDel="001F6CCD">
          <w:rPr>
            <w:rFonts w:ascii="Roboto Condensed" w:eastAsiaTheme="minorEastAsia" w:hAnsi="Roboto Condensed"/>
            <w:color w:val="000000" w:themeColor="text1"/>
            <w:sz w:val="22"/>
            <w:szCs w:val="22"/>
            <w:lang w:eastAsia="zh-CN"/>
          </w:rPr>
          <w:delText xml:space="preserve">das </w:delText>
        </w:r>
      </w:del>
      <w:proofErr w:type="spellStart"/>
      <w:r w:rsidRPr="00094ADB">
        <w:rPr>
          <w:rFonts w:ascii="Roboto Condensed" w:eastAsiaTheme="minorEastAsia" w:hAnsi="Roboto Condensed"/>
          <w:color w:val="000000" w:themeColor="text1"/>
          <w:sz w:val="22"/>
          <w:szCs w:val="22"/>
          <w:lang w:eastAsia="zh-CN"/>
        </w:rPr>
        <w:t>Aktin</w:t>
      </w:r>
      <w:proofErr w:type="spellEnd"/>
      <w:r w:rsidRPr="00094ADB">
        <w:rPr>
          <w:rFonts w:ascii="Roboto Condensed" w:eastAsiaTheme="minorEastAsia" w:hAnsi="Roboto Condensed"/>
          <w:color w:val="000000" w:themeColor="text1"/>
          <w:sz w:val="22"/>
          <w:szCs w:val="22"/>
          <w:lang w:eastAsia="zh-CN"/>
        </w:rPr>
        <w:t xml:space="preserve"> sind respektive mit AF488 und Silicon Rhodamine gefärbt. Die linke Seite zeigt das Ergebnis von der klassischen Weitfeldmikroskopie, wobei die rechte Seite das </w:t>
      </w:r>
      <w:r w:rsidRPr="00094ADB">
        <w:rPr>
          <w:rFonts w:ascii="Roboto Condensed" w:eastAsiaTheme="minorEastAsia" w:hAnsi="Roboto Condensed"/>
          <w:color w:val="000000" w:themeColor="text1"/>
          <w:sz w:val="22"/>
          <w:szCs w:val="22"/>
          <w:lang w:eastAsia="zh-CN"/>
        </w:rPr>
        <w:lastRenderedPageBreak/>
        <w:t xml:space="preserve">rekonstruiertes </w:t>
      </w:r>
      <w:proofErr w:type="gramStart"/>
      <w:r w:rsidRPr="00094ADB">
        <w:rPr>
          <w:rFonts w:ascii="Roboto Condensed" w:eastAsiaTheme="minorEastAsia" w:hAnsi="Roboto Condensed"/>
          <w:color w:val="000000" w:themeColor="text1"/>
          <w:sz w:val="22"/>
          <w:szCs w:val="22"/>
          <w:lang w:eastAsia="zh-CN"/>
        </w:rPr>
        <w:t>SIM Bild</w:t>
      </w:r>
      <w:proofErr w:type="gramEnd"/>
      <w:r w:rsidRPr="00094ADB">
        <w:rPr>
          <w:rFonts w:ascii="Roboto Condensed" w:eastAsiaTheme="minorEastAsia" w:hAnsi="Roboto Condensed"/>
          <w:color w:val="000000" w:themeColor="text1"/>
          <w:sz w:val="22"/>
          <w:szCs w:val="22"/>
          <w:lang w:eastAsia="zh-CN"/>
        </w:rPr>
        <w:t xml:space="preserve"> zeigt. Die Auflösung des </w:t>
      </w:r>
      <w:del w:id="71" w:author="Rainer Heintzmann [7]" w:date="2022-05-28T14:31:00Z">
        <w:r w:rsidRPr="00094ADB" w:rsidDel="001F6CCD">
          <w:rPr>
            <w:rFonts w:ascii="Roboto Condensed" w:eastAsiaTheme="minorEastAsia" w:hAnsi="Roboto Condensed"/>
            <w:color w:val="000000" w:themeColor="text1"/>
            <w:sz w:val="22"/>
            <w:szCs w:val="22"/>
            <w:lang w:eastAsia="zh-CN"/>
          </w:rPr>
          <w:delText xml:space="preserve">Ergebnisses </w:delText>
        </w:r>
      </w:del>
      <w:r w:rsidRPr="00094ADB">
        <w:rPr>
          <w:rFonts w:ascii="Roboto Condensed" w:eastAsiaTheme="minorEastAsia" w:hAnsi="Roboto Condensed"/>
          <w:color w:val="000000" w:themeColor="text1"/>
          <w:sz w:val="22"/>
          <w:szCs w:val="22"/>
          <w:lang w:eastAsia="zh-CN"/>
        </w:rPr>
        <w:t xml:space="preserve">wurde </w:t>
      </w:r>
      <w:ins w:id="72" w:author="Rainer Heintzmann [7]" w:date="2022-05-28T14:31:00Z">
        <w:r w:rsidR="001F6CCD">
          <w:rPr>
            <w:rFonts w:ascii="Roboto Condensed" w:eastAsiaTheme="minorEastAsia" w:hAnsi="Roboto Condensed"/>
            <w:color w:val="000000" w:themeColor="text1"/>
            <w:sz w:val="22"/>
            <w:szCs w:val="22"/>
            <w:lang w:eastAsia="zh-CN"/>
          </w:rPr>
          <w:t xml:space="preserve">jeweils </w:t>
        </w:r>
      </w:ins>
      <w:r w:rsidRPr="00094ADB">
        <w:rPr>
          <w:rFonts w:ascii="Roboto Condensed" w:eastAsiaTheme="minorEastAsia" w:hAnsi="Roboto Condensed"/>
          <w:color w:val="000000" w:themeColor="text1"/>
          <w:sz w:val="22"/>
          <w:szCs w:val="22"/>
          <w:lang w:eastAsia="zh-CN"/>
        </w:rPr>
        <w:t>mit der „</w:t>
      </w:r>
      <w:proofErr w:type="spellStart"/>
      <w:r w:rsidRPr="00094ADB">
        <w:rPr>
          <w:rFonts w:ascii="Roboto Condensed" w:eastAsiaTheme="minorEastAsia" w:hAnsi="Roboto Condensed"/>
          <w:color w:val="000000" w:themeColor="text1"/>
          <w:sz w:val="22"/>
          <w:szCs w:val="22"/>
          <w:lang w:eastAsia="zh-CN"/>
        </w:rPr>
        <w:t>decorrelation</w:t>
      </w:r>
      <w:proofErr w:type="spellEnd"/>
      <w:r w:rsidRPr="00094ADB">
        <w:rPr>
          <w:rFonts w:ascii="Roboto Condensed" w:eastAsiaTheme="minorEastAsia" w:hAnsi="Roboto Condensed"/>
          <w:color w:val="000000" w:themeColor="text1"/>
          <w:sz w:val="22"/>
          <w:szCs w:val="22"/>
          <w:lang w:eastAsia="zh-CN"/>
        </w:rPr>
        <w:t xml:space="preserve"> </w:t>
      </w:r>
      <w:proofErr w:type="spellStart"/>
      <w:r w:rsidRPr="00094ADB">
        <w:rPr>
          <w:rFonts w:ascii="Roboto Condensed" w:eastAsiaTheme="minorEastAsia" w:hAnsi="Roboto Condensed"/>
          <w:color w:val="000000" w:themeColor="text1"/>
          <w:sz w:val="22"/>
          <w:szCs w:val="22"/>
          <w:lang w:eastAsia="zh-CN"/>
        </w:rPr>
        <w:t>analysis</w:t>
      </w:r>
      <w:proofErr w:type="spellEnd"/>
      <w:r w:rsidRPr="00094ADB">
        <w:rPr>
          <w:rFonts w:ascii="Roboto Condensed" w:eastAsiaTheme="minorEastAsia" w:hAnsi="Roboto Condensed"/>
          <w:color w:val="000000" w:themeColor="text1"/>
          <w:sz w:val="22"/>
          <w:szCs w:val="22"/>
          <w:lang w:eastAsia="zh-CN"/>
        </w:rPr>
        <w:t xml:space="preserve">“ </w:t>
      </w:r>
      <w:del w:id="73" w:author="Rainer Heintzmann [7]" w:date="2022-05-28T14:31:00Z">
        <w:r w:rsidRPr="00094ADB" w:rsidDel="001F6CCD">
          <w:rPr>
            <w:rFonts w:ascii="Roboto Condensed" w:eastAsiaTheme="minorEastAsia" w:hAnsi="Roboto Condensed"/>
            <w:color w:val="000000" w:themeColor="text1"/>
            <w:sz w:val="22"/>
            <w:szCs w:val="22"/>
            <w:lang w:eastAsia="zh-CN"/>
          </w:rPr>
          <w:delText>determiniert</w:delText>
        </w:r>
      </w:del>
      <w:ins w:id="74" w:author="Rainer Heintzmann [7]" w:date="2022-05-28T14:31:00Z">
        <w:r w:rsidR="001F6CCD">
          <w:rPr>
            <w:rFonts w:ascii="Roboto Condensed" w:eastAsiaTheme="minorEastAsia" w:hAnsi="Roboto Condensed"/>
            <w:color w:val="000000" w:themeColor="text1"/>
            <w:sz w:val="22"/>
            <w:szCs w:val="22"/>
            <w:lang w:eastAsia="zh-CN"/>
          </w:rPr>
          <w:t>bestimmt</w:t>
        </w:r>
      </w:ins>
      <w:r w:rsidRPr="00094ADB">
        <w:rPr>
          <w:rFonts w:ascii="Roboto Condensed" w:eastAsiaTheme="minorEastAsia" w:hAnsi="Roboto Condensed"/>
          <w:color w:val="000000" w:themeColor="text1"/>
          <w:sz w:val="22"/>
          <w:szCs w:val="22"/>
          <w:lang w:eastAsia="zh-CN"/>
        </w:rPr>
        <w:t xml:space="preserve">. Die </w:t>
      </w:r>
      <w:ins w:id="75" w:author="Rainer Heintzmann [7]" w:date="2022-05-28T14:32:00Z">
        <w:r w:rsidR="001F6CCD">
          <w:rPr>
            <w:rFonts w:ascii="Roboto Condensed" w:eastAsiaTheme="minorEastAsia" w:hAnsi="Roboto Condensed"/>
            <w:color w:val="000000" w:themeColor="text1"/>
            <w:sz w:val="22"/>
            <w:szCs w:val="22"/>
            <w:lang w:eastAsia="zh-CN"/>
          </w:rPr>
          <w:t xml:space="preserve">SIM </w:t>
        </w:r>
        <w:r w:rsidR="001F6CCD" w:rsidRPr="00094ADB">
          <w:rPr>
            <w:rFonts w:ascii="Roboto Condensed" w:eastAsiaTheme="minorEastAsia" w:hAnsi="Roboto Condensed"/>
            <w:color w:val="000000" w:themeColor="text1"/>
            <w:sz w:val="22"/>
            <w:szCs w:val="22"/>
            <w:lang w:eastAsia="zh-CN"/>
          </w:rPr>
          <w:t xml:space="preserve">Auflösung </w:t>
        </w:r>
        <w:r w:rsidR="001F6CCD">
          <w:rPr>
            <w:rFonts w:ascii="Roboto Condensed" w:eastAsiaTheme="minorEastAsia" w:hAnsi="Roboto Condensed"/>
            <w:color w:val="000000" w:themeColor="text1"/>
            <w:sz w:val="22"/>
            <w:szCs w:val="22"/>
            <w:lang w:eastAsia="zh-CN"/>
          </w:rPr>
          <w:t xml:space="preserve">von </w:t>
        </w:r>
        <w:r w:rsidR="001F6CCD" w:rsidRPr="00094ADB">
          <w:rPr>
            <w:rFonts w:ascii="Roboto Condensed" w:eastAsiaTheme="minorEastAsia" w:hAnsi="Roboto Condensed"/>
            <w:color w:val="000000" w:themeColor="text1"/>
            <w:sz w:val="22"/>
            <w:szCs w:val="22"/>
            <w:lang w:eastAsia="zh-CN"/>
          </w:rPr>
          <w:t>161nm und 203nm</w:t>
        </w:r>
        <w:r w:rsidR="001F6CCD">
          <w:rPr>
            <w:rFonts w:ascii="Roboto Condensed" w:eastAsiaTheme="minorEastAsia" w:hAnsi="Roboto Condensed"/>
            <w:color w:val="000000" w:themeColor="text1"/>
            <w:sz w:val="22"/>
            <w:szCs w:val="22"/>
            <w:lang w:eastAsia="zh-CN"/>
          </w:rPr>
          <w:t xml:space="preserve"> </w:t>
        </w:r>
      </w:ins>
      <w:ins w:id="76" w:author="Rainer Heintzmann [7]" w:date="2022-05-28T14:34:00Z">
        <w:r w:rsidR="001F6CCD" w:rsidRPr="00094ADB">
          <w:rPr>
            <w:rFonts w:ascii="Roboto Condensed" w:eastAsiaTheme="minorEastAsia" w:hAnsi="Roboto Condensed"/>
            <w:color w:val="000000" w:themeColor="text1"/>
            <w:sz w:val="22"/>
            <w:szCs w:val="22"/>
            <w:lang w:eastAsia="zh-CN"/>
          </w:rPr>
          <w:t>de</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rekonstruierten </w:t>
        </w:r>
        <w:r w:rsidR="001F6CCD" w:rsidRPr="00094ADB">
          <w:rPr>
            <w:rFonts w:ascii="Roboto Condensed" w:eastAsiaTheme="minorEastAsia" w:hAnsi="Roboto Condensed"/>
            <w:color w:val="000000" w:themeColor="text1"/>
            <w:sz w:val="22"/>
            <w:szCs w:val="22"/>
            <w:lang w:eastAsia="zh-CN"/>
          </w:rPr>
          <w:t>rotem und grünem Kanal</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ins>
      <w:ins w:id="77" w:author="Rainer Heintzmann [7]" w:date="2022-05-28T14:32:00Z">
        <w:r w:rsidR="001F6CCD">
          <w:rPr>
            <w:rFonts w:ascii="Roboto Condensed" w:eastAsiaTheme="minorEastAsia" w:hAnsi="Roboto Condensed"/>
            <w:color w:val="000000" w:themeColor="text1"/>
            <w:sz w:val="22"/>
            <w:szCs w:val="22"/>
            <w:lang w:eastAsia="zh-CN"/>
          </w:rPr>
          <w:t xml:space="preserve">ist </w:t>
        </w:r>
      </w:ins>
      <w:ins w:id="78" w:author="Rainer Heintzmann [7]" w:date="2022-05-28T14:33:00Z">
        <w:r w:rsidR="001F6CCD" w:rsidRPr="00094ADB">
          <w:rPr>
            <w:rFonts w:ascii="Roboto Condensed" w:eastAsiaTheme="minorEastAsia" w:hAnsi="Roboto Condensed"/>
            <w:color w:val="000000" w:themeColor="text1"/>
            <w:sz w:val="22"/>
            <w:szCs w:val="22"/>
            <w:lang w:eastAsia="zh-CN"/>
          </w:rPr>
          <w:t xml:space="preserve">etwa um einen Faktor 1.55 </w:t>
        </w:r>
        <w:r w:rsidR="001F6CCD">
          <w:rPr>
            <w:rFonts w:ascii="Roboto Condensed" w:eastAsiaTheme="minorEastAsia" w:hAnsi="Roboto Condensed"/>
            <w:color w:val="000000" w:themeColor="text1"/>
            <w:sz w:val="22"/>
            <w:szCs w:val="22"/>
            <w:lang w:eastAsia="zh-CN"/>
          </w:rPr>
          <w:t>bis</w:t>
        </w:r>
        <w:r w:rsidR="001F6CCD" w:rsidRPr="00094ADB">
          <w:rPr>
            <w:rFonts w:ascii="Roboto Condensed" w:eastAsiaTheme="minorEastAsia" w:hAnsi="Roboto Condensed"/>
            <w:color w:val="000000" w:themeColor="text1"/>
            <w:sz w:val="22"/>
            <w:szCs w:val="22"/>
            <w:lang w:eastAsia="zh-CN"/>
          </w:rPr>
          <w:t xml:space="preserve"> 1.65 </w:t>
        </w:r>
        <w:r w:rsidR="001F6CCD">
          <w:rPr>
            <w:rFonts w:ascii="Roboto Condensed" w:eastAsiaTheme="minorEastAsia" w:hAnsi="Roboto Condensed"/>
            <w:color w:val="000000" w:themeColor="text1"/>
            <w:sz w:val="22"/>
            <w:szCs w:val="22"/>
            <w:lang w:eastAsia="zh-CN"/>
          </w:rPr>
          <w:t xml:space="preserve">besser </w:t>
        </w:r>
      </w:ins>
      <w:ins w:id="79" w:author="Rainer Heintzmann [7]" w:date="2022-05-28T14:32:00Z">
        <w:r w:rsidR="001F6CCD">
          <w:rPr>
            <w:rFonts w:ascii="Roboto Condensed" w:eastAsiaTheme="minorEastAsia" w:hAnsi="Roboto Condensed"/>
            <w:color w:val="000000" w:themeColor="text1"/>
            <w:sz w:val="22"/>
            <w:szCs w:val="22"/>
            <w:lang w:eastAsia="zh-CN"/>
          </w:rPr>
          <w:t xml:space="preserve">im Vergleich zur </w:t>
        </w:r>
      </w:ins>
      <w:ins w:id="80" w:author="Rainer Heintzmann [7]" w:date="2022-05-28T14:33:00Z">
        <w:r w:rsidR="001F6CCD">
          <w:rPr>
            <w:rFonts w:ascii="Roboto Condensed" w:eastAsiaTheme="minorEastAsia" w:hAnsi="Roboto Condensed"/>
            <w:color w:val="000000" w:themeColor="text1"/>
            <w:sz w:val="22"/>
            <w:szCs w:val="22"/>
            <w:lang w:eastAsia="zh-CN"/>
          </w:rPr>
          <w:t xml:space="preserve">korrespondierenden </w:t>
        </w:r>
      </w:ins>
      <w:r w:rsidRPr="00094ADB">
        <w:rPr>
          <w:rFonts w:ascii="Roboto Condensed" w:eastAsiaTheme="minorEastAsia" w:hAnsi="Roboto Condensed"/>
          <w:color w:val="000000" w:themeColor="text1"/>
          <w:sz w:val="22"/>
          <w:szCs w:val="22"/>
          <w:lang w:eastAsia="zh-CN"/>
        </w:rPr>
        <w:t xml:space="preserve">Weitfeldauflösung von </w:t>
      </w:r>
      <w:del w:id="81" w:author="Rainer Heintzmann [7]" w:date="2022-05-28T14:32:00Z">
        <w:r w:rsidRPr="00094ADB" w:rsidDel="001F6CCD">
          <w:rPr>
            <w:rFonts w:ascii="Roboto Condensed" w:eastAsiaTheme="minorEastAsia" w:hAnsi="Roboto Condensed"/>
            <w:color w:val="000000" w:themeColor="text1"/>
            <w:sz w:val="22"/>
            <w:szCs w:val="22"/>
            <w:lang w:eastAsia="zh-CN"/>
          </w:rPr>
          <w:delText xml:space="preserve">dem rotem und grünem Kanal </w:delText>
        </w:r>
      </w:del>
      <w:del w:id="82" w:author="Rainer Heintzmann [7]" w:date="2022-05-28T14:33:00Z">
        <w:r w:rsidRPr="00094ADB" w:rsidDel="001F6CCD">
          <w:rPr>
            <w:rFonts w:ascii="Roboto Condensed" w:eastAsiaTheme="minorEastAsia" w:hAnsi="Roboto Condensed"/>
            <w:color w:val="000000" w:themeColor="text1"/>
            <w:sz w:val="22"/>
            <w:szCs w:val="22"/>
            <w:lang w:eastAsia="zh-CN"/>
          </w:rPr>
          <w:delText xml:space="preserve">ist mit </w:delText>
        </w:r>
      </w:del>
      <w:r w:rsidRPr="00094ADB">
        <w:rPr>
          <w:rFonts w:ascii="Roboto Condensed" w:eastAsiaTheme="minorEastAsia" w:hAnsi="Roboto Condensed"/>
          <w:color w:val="000000" w:themeColor="text1"/>
          <w:sz w:val="22"/>
          <w:szCs w:val="22"/>
          <w:lang w:eastAsia="zh-CN"/>
        </w:rPr>
        <w:t>249nm und 334nm</w:t>
      </w:r>
      <w:ins w:id="83" w:author="Rainer Heintzmann [7]" w:date="2022-05-28T14:34:00Z">
        <w:r w:rsidR="001F6CCD">
          <w:rPr>
            <w:rFonts w:ascii="Roboto Condensed" w:eastAsiaTheme="minorEastAsia" w:hAnsi="Roboto Condensed"/>
            <w:color w:val="000000" w:themeColor="text1"/>
            <w:sz w:val="22"/>
            <w:szCs w:val="22"/>
            <w:lang w:eastAsia="zh-CN"/>
          </w:rPr>
          <w:t>.</w:t>
        </w:r>
      </w:ins>
      <w:r w:rsidRPr="00094ADB">
        <w:rPr>
          <w:rFonts w:ascii="Roboto Condensed" w:eastAsiaTheme="minorEastAsia" w:hAnsi="Roboto Condensed"/>
          <w:color w:val="000000" w:themeColor="text1"/>
          <w:sz w:val="22"/>
          <w:szCs w:val="22"/>
          <w:lang w:eastAsia="zh-CN"/>
        </w:rPr>
        <w:t xml:space="preserve"> </w:t>
      </w:r>
      <w:del w:id="84" w:author="Rainer Heintzmann [7]" w:date="2022-05-28T14:34:00Z">
        <w:r w:rsidRPr="00094ADB" w:rsidDel="001F6CCD">
          <w:rPr>
            <w:rFonts w:ascii="Roboto Condensed" w:eastAsiaTheme="minorEastAsia" w:hAnsi="Roboto Condensed"/>
            <w:color w:val="000000" w:themeColor="text1"/>
            <w:sz w:val="22"/>
            <w:szCs w:val="22"/>
            <w:lang w:eastAsia="zh-CN"/>
          </w:rPr>
          <w:delText xml:space="preserve">im Vergleich zur rekonstruierten </w:delText>
        </w:r>
      </w:del>
      <w:del w:id="85" w:author="Rainer Heintzmann [7]" w:date="2022-05-28T14:32:00Z">
        <w:r w:rsidRPr="00094ADB" w:rsidDel="001F6CCD">
          <w:rPr>
            <w:rFonts w:ascii="Roboto Condensed" w:eastAsiaTheme="minorEastAsia" w:hAnsi="Roboto Condensed"/>
            <w:color w:val="000000" w:themeColor="text1"/>
            <w:sz w:val="22"/>
            <w:szCs w:val="22"/>
            <w:lang w:eastAsia="zh-CN"/>
          </w:rPr>
          <w:delText xml:space="preserve">Auflösung 161nm und 203nm </w:delText>
        </w:r>
      </w:del>
      <w:del w:id="86" w:author="Rainer Heintzmann [7]" w:date="2022-05-28T14:33:00Z">
        <w:r w:rsidRPr="00094ADB" w:rsidDel="001F6CCD">
          <w:rPr>
            <w:rFonts w:ascii="Roboto Condensed" w:eastAsiaTheme="minorEastAsia" w:hAnsi="Roboto Condensed"/>
            <w:color w:val="000000" w:themeColor="text1"/>
            <w:sz w:val="22"/>
            <w:szCs w:val="22"/>
            <w:lang w:eastAsia="zh-CN"/>
          </w:rPr>
          <w:delText>etwa um einen Faktor 1.55 – 1.65 schlechter</w:delText>
        </w:r>
      </w:del>
      <w:r w:rsidRPr="00094ADB">
        <w:rPr>
          <w:rFonts w:ascii="Roboto Condensed" w:eastAsiaTheme="minorEastAsia" w:hAnsi="Roboto Condensed"/>
          <w:color w:val="000000" w:themeColor="text1"/>
          <w:sz w:val="22"/>
          <w:szCs w:val="22"/>
          <w:lang w:eastAsia="zh-CN"/>
        </w:rPr>
        <w:t>.</w:t>
      </w:r>
    </w:p>
    <w:p w14:paraId="3A866F2A" w14:textId="77777777" w:rsidR="00094ADB" w:rsidRPr="00094ADB" w:rsidRDefault="00094ADB" w:rsidP="00094ADB">
      <w:pPr>
        <w:jc w:val="both"/>
        <w:rPr>
          <w:rFonts w:ascii="Roboto Condensed" w:hAnsi="Roboto Condensed"/>
          <w:color w:val="000000" w:themeColor="text1"/>
          <w:sz w:val="22"/>
          <w:szCs w:val="22"/>
        </w:rPr>
      </w:pPr>
    </w:p>
    <w:p w14:paraId="52637F84" w14:textId="1FB9BA33"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3872" behindDoc="0" locked="0" layoutInCell="1" allowOverlap="1" wp14:anchorId="0E7CB94E" wp14:editId="71B0C3B3">
            <wp:simplePos x="0" y="0"/>
            <wp:positionH relativeFrom="column">
              <wp:posOffset>427832</wp:posOffset>
            </wp:positionH>
            <wp:positionV relativeFrom="paragraph">
              <wp:posOffset>515639</wp:posOffset>
            </wp:positionV>
            <wp:extent cx="5443553" cy="3508872"/>
            <wp:effectExtent l="0" t="0" r="5080" b="0"/>
            <wp:wrapTopAndBottom/>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14:sizeRelH relativeFrom="page">
              <wp14:pctWidth>0</wp14:pctWidth>
            </wp14:sizeRelH>
            <wp14:sizeRelV relativeFrom="page">
              <wp14:pctHeight>0</wp14:pctHeight>
            </wp14:sizeRelV>
          </wp:anchor>
        </w:drawing>
      </w:r>
    </w:p>
    <w:p w14:paraId="4E1FBBF3" w14:textId="1350D9A1" w:rsidR="00094ADB" w:rsidRPr="00094ADB" w:rsidRDefault="00094ADB" w:rsidP="00094ADB">
      <w:pPr>
        <w:jc w:val="center"/>
        <w:rPr>
          <w:rFonts w:ascii="Roboto Condensed" w:hAnsi="Roboto Condensed"/>
          <w:color w:val="000000" w:themeColor="text1"/>
          <w:sz w:val="22"/>
          <w:szCs w:val="22"/>
        </w:rPr>
      </w:pPr>
    </w:p>
    <w:p w14:paraId="327A40AE" w14:textId="6AB5BDF1"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6. </w:t>
      </w:r>
      <w:del w:id="87" w:author="Rainer Heintzmann [7]" w:date="2022-05-28T14:34:00Z">
        <w:r w:rsidRPr="00094ADB" w:rsidDel="001F6CCD">
          <w:rPr>
            <w:rFonts w:ascii="Roboto Condensed" w:hAnsi="Roboto Condensed"/>
            <w:color w:val="000000" w:themeColor="text1"/>
            <w:sz w:val="22"/>
            <w:szCs w:val="22"/>
          </w:rPr>
          <w:delText xml:space="preserve">Dualcolour </w:delText>
        </w:r>
      </w:del>
      <w:proofErr w:type="spellStart"/>
      <w:ins w:id="88" w:author="Rainer Heintzmann [7]" w:date="2022-05-28T14:34:00Z">
        <w:r w:rsidR="001F6CCD">
          <w:rPr>
            <w:rFonts w:ascii="Roboto Condensed" w:hAnsi="Roboto Condensed"/>
            <w:color w:val="000000" w:themeColor="text1"/>
            <w:sz w:val="22"/>
            <w:szCs w:val="22"/>
          </w:rPr>
          <w:t>Zweifarb</w:t>
        </w:r>
        <w:proofErr w:type="spellEnd"/>
        <w:r w:rsidR="001F6CCD"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Abbildung </w:t>
      </w:r>
      <w:del w:id="89" w:author="Rainer Heintzmann [7]" w:date="2022-05-28T14:34:00Z">
        <w:r w:rsidRPr="00094ADB" w:rsidDel="001F6CCD">
          <w:rPr>
            <w:rFonts w:ascii="Roboto Condensed" w:hAnsi="Roboto Condensed"/>
            <w:color w:val="000000" w:themeColor="text1"/>
            <w:sz w:val="22"/>
            <w:szCs w:val="22"/>
          </w:rPr>
          <w:delText xml:space="preserve">der </w:delText>
        </w:r>
      </w:del>
      <w:ins w:id="90" w:author="Rainer Heintzmann [7]" w:date="2022-05-28T14:34:00Z">
        <w:r w:rsidR="001F6CCD">
          <w:rPr>
            <w:rFonts w:ascii="Roboto Condensed" w:hAnsi="Roboto Condensed"/>
            <w:color w:val="000000" w:themeColor="text1"/>
            <w:sz w:val="22"/>
            <w:szCs w:val="22"/>
          </w:rPr>
          <w:t>von</w:t>
        </w:r>
        <w:r w:rsidR="001F6CCD"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Cos-7 Zellen. Links: </w:t>
      </w:r>
      <w:del w:id="91" w:author="Rainer Heintzmann [7]" w:date="2022-05-28T14:34:00Z">
        <w:r w:rsidRPr="00094ADB" w:rsidDel="001F6CCD">
          <w:rPr>
            <w:rFonts w:ascii="Roboto Condensed" w:hAnsi="Roboto Condensed"/>
            <w:color w:val="000000" w:themeColor="text1"/>
            <w:sz w:val="22"/>
            <w:szCs w:val="22"/>
          </w:rPr>
          <w:delText>weitfeld</w:delText>
        </w:r>
      </w:del>
      <w:proofErr w:type="spellStart"/>
      <w:ins w:id="92" w:author="Rainer Heintzmann [7]" w:date="2022-05-28T14:34:00Z">
        <w:r w:rsidR="001F6CCD">
          <w:rPr>
            <w:rFonts w:ascii="Roboto Condensed" w:hAnsi="Roboto Condensed"/>
            <w:color w:val="000000" w:themeColor="text1"/>
            <w:sz w:val="22"/>
            <w:szCs w:val="22"/>
          </w:rPr>
          <w:t>W</w:t>
        </w:r>
        <w:r w:rsidR="001F6CCD" w:rsidRPr="00094ADB">
          <w:rPr>
            <w:rFonts w:ascii="Roboto Condensed" w:hAnsi="Roboto Condensed"/>
            <w:color w:val="000000" w:themeColor="text1"/>
            <w:sz w:val="22"/>
            <w:szCs w:val="22"/>
          </w:rPr>
          <w:t>eitfeld</w:t>
        </w:r>
      </w:ins>
      <w:proofErr w:type="spellEnd"/>
      <w:r w:rsidRPr="00094ADB">
        <w:rPr>
          <w:rFonts w:ascii="Roboto Condensed" w:hAnsi="Roboto Condensed"/>
          <w:color w:val="000000" w:themeColor="text1"/>
          <w:sz w:val="22"/>
          <w:szCs w:val="22"/>
        </w:rPr>
        <w:t xml:space="preserve">, rechts: </w:t>
      </w:r>
      <w:proofErr w:type="gramStart"/>
      <w:r w:rsidRPr="00094ADB">
        <w:rPr>
          <w:rFonts w:ascii="Roboto Condensed" w:hAnsi="Roboto Condensed"/>
          <w:color w:val="000000" w:themeColor="text1"/>
          <w:sz w:val="22"/>
          <w:szCs w:val="22"/>
        </w:rPr>
        <w:t>SIM Rekonstruktion</w:t>
      </w:r>
      <w:proofErr w:type="gramEnd"/>
      <w:r w:rsidRPr="00094ADB">
        <w:rPr>
          <w:rFonts w:ascii="Roboto Condensed" w:hAnsi="Roboto Condensed"/>
          <w:color w:val="000000" w:themeColor="text1"/>
          <w:sz w:val="22"/>
          <w:szCs w:val="22"/>
        </w:rPr>
        <w:t>.</w:t>
      </w:r>
    </w:p>
    <w:p w14:paraId="1710202A" w14:textId="77777777"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60AEB3A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Kompressionsverfahren</w:t>
      </w:r>
    </w:p>
    <w:p w14:paraId="292E5FE3" w14:textId="72467B0E"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eastAsiaTheme="minorEastAsia" w:hAnsi="Roboto Condensed"/>
          <w:color w:val="000000" w:themeColor="text1"/>
          <w:sz w:val="22"/>
          <w:szCs w:val="22"/>
          <w:lang w:eastAsia="zh-CN"/>
        </w:rPr>
        <w:t>Das von der Firma PCO entwickelte Kompressionsverfahren kann</w:t>
      </w:r>
      <w:del w:id="93" w:author="Rainer Heintzmann [7]" w:date="2022-05-28T14:36:00Z">
        <w:r w:rsidRPr="00094ADB" w:rsidDel="001F6CCD">
          <w:rPr>
            <w:rFonts w:ascii="Roboto Condensed" w:eastAsiaTheme="minorEastAsia" w:hAnsi="Roboto Condensed"/>
            <w:color w:val="000000" w:themeColor="text1"/>
            <w:sz w:val="22"/>
            <w:szCs w:val="22"/>
            <w:lang w:eastAsia="zh-CN"/>
          </w:rPr>
          <w:delText xml:space="preserve"> </w:delText>
        </w:r>
      </w:del>
      <w:ins w:id="94" w:author="Rainer Heintzmann [7]" w:date="2022-05-28T14:36:00Z">
        <w:r w:rsidR="001F6CCD" w:rsidRPr="00094ADB">
          <w:rPr>
            <w:rFonts w:ascii="Roboto Condensed" w:eastAsiaTheme="minorEastAsia" w:hAnsi="Roboto Condensed"/>
            <w:color w:val="000000" w:themeColor="text1"/>
            <w:sz w:val="22"/>
            <w:szCs w:val="22"/>
            <w:lang w:eastAsia="zh-CN"/>
          </w:rPr>
          <w:t>, in dem weniger Daten transferiert werden</w:t>
        </w:r>
      </w:ins>
      <w:del w:id="95" w:author="Rainer Heintzmann [7]" w:date="2022-05-28T14:36:00Z">
        <w:r w:rsidRPr="00094ADB" w:rsidDel="001F6CCD">
          <w:rPr>
            <w:rFonts w:ascii="Roboto Condensed" w:eastAsiaTheme="minorEastAsia" w:hAnsi="Roboto Condensed"/>
            <w:color w:val="000000" w:themeColor="text1"/>
            <w:sz w:val="22"/>
            <w:szCs w:val="22"/>
            <w:lang w:eastAsia="zh-CN"/>
          </w:rPr>
          <w:delText>durch eine reduzierte Datenbandbreite</w:delText>
        </w:r>
      </w:del>
      <w:r w:rsidRPr="00094ADB">
        <w:rPr>
          <w:rFonts w:ascii="Roboto Condensed" w:eastAsiaTheme="minorEastAsia" w:hAnsi="Roboto Condensed"/>
          <w:color w:val="000000" w:themeColor="text1"/>
          <w:sz w:val="22"/>
          <w:szCs w:val="22"/>
          <w:lang w:eastAsia="zh-CN"/>
        </w:rPr>
        <w:t xml:space="preserve"> dazu führen die Kamera </w:t>
      </w:r>
      <w:del w:id="96" w:author="Rainer Heintzmann [7]" w:date="2022-05-28T14:35:00Z">
        <w:r w:rsidRPr="00094ADB" w:rsidDel="001F6CCD">
          <w:rPr>
            <w:rFonts w:ascii="Roboto Condensed" w:eastAsiaTheme="minorEastAsia" w:hAnsi="Roboto Condensed"/>
            <w:color w:val="000000" w:themeColor="text1"/>
            <w:sz w:val="22"/>
            <w:szCs w:val="22"/>
            <w:lang w:eastAsia="zh-CN"/>
          </w:rPr>
          <w:delText xml:space="preserve">Framerate </w:delText>
        </w:r>
      </w:del>
      <w:ins w:id="97" w:author="Rainer Heintzmann [7]" w:date="2022-05-28T14:35:00Z">
        <w:r w:rsidR="001F6CCD">
          <w:rPr>
            <w:rFonts w:ascii="Roboto Condensed" w:eastAsiaTheme="minorEastAsia" w:hAnsi="Roboto Condensed"/>
            <w:color w:val="000000" w:themeColor="text1"/>
            <w:sz w:val="22"/>
            <w:szCs w:val="22"/>
            <w:lang w:eastAsia="zh-CN"/>
          </w:rPr>
          <w:t>Bildrate</w:t>
        </w:r>
        <w:r w:rsidR="001F6CCD" w:rsidRPr="00094ADB">
          <w:rPr>
            <w:rFonts w:ascii="Roboto Condensed" w:eastAsiaTheme="minorEastAsia" w:hAnsi="Roboto Condensed"/>
            <w:color w:val="000000" w:themeColor="text1"/>
            <w:sz w:val="22"/>
            <w:szCs w:val="22"/>
            <w:lang w:eastAsia="zh-CN"/>
          </w:rPr>
          <w:t xml:space="preserve"> </w:t>
        </w:r>
      </w:ins>
      <w:r w:rsidRPr="00094ADB">
        <w:rPr>
          <w:rFonts w:ascii="Roboto Condensed" w:eastAsiaTheme="minorEastAsia" w:hAnsi="Roboto Condensed"/>
          <w:color w:val="000000" w:themeColor="text1"/>
          <w:sz w:val="22"/>
          <w:szCs w:val="22"/>
          <w:lang w:eastAsia="zh-CN"/>
        </w:rPr>
        <w:t>zu erhöhen</w:t>
      </w:r>
      <w:del w:id="98" w:author="Rainer Heintzmann [7]" w:date="2022-05-28T14:36:00Z">
        <w:r w:rsidRPr="00094ADB" w:rsidDel="001F6CCD">
          <w:rPr>
            <w:rFonts w:ascii="Roboto Condensed" w:eastAsiaTheme="minorEastAsia" w:hAnsi="Roboto Condensed"/>
            <w:color w:val="000000" w:themeColor="text1"/>
            <w:sz w:val="22"/>
            <w:szCs w:val="22"/>
            <w:lang w:eastAsia="zh-CN"/>
          </w:rPr>
          <w:delText xml:space="preserve">, in dem </w:delText>
        </w:r>
        <w:r w:rsidRPr="00094ADB" w:rsidDel="001F6CCD">
          <w:rPr>
            <w:rFonts w:ascii="Roboto Condensed" w:eastAsiaTheme="minorEastAsia" w:hAnsi="Roboto Condensed"/>
            <w:color w:val="000000" w:themeColor="text1"/>
            <w:sz w:val="22"/>
            <w:szCs w:val="22"/>
            <w:lang w:eastAsia="zh-CN"/>
          </w:rPr>
          <w:lastRenderedPageBreak/>
          <w:delText>weniger Daten transferiert werden</w:delText>
        </w:r>
      </w:del>
      <w:r w:rsidRPr="00094ADB">
        <w:rPr>
          <w:rFonts w:ascii="Roboto Condensed" w:eastAsiaTheme="minorEastAsia" w:hAnsi="Roboto Condensed"/>
          <w:color w:val="000000" w:themeColor="text1"/>
          <w:sz w:val="22"/>
          <w:szCs w:val="22"/>
          <w:lang w:eastAsia="zh-CN"/>
        </w:rPr>
        <w:t xml:space="preserve">, </w:t>
      </w:r>
      <w:ins w:id="99" w:author="Rainer Heintzmann [7]" w:date="2022-05-28T14:36:00Z">
        <w:r w:rsidR="001F6CCD">
          <w:rPr>
            <w:rFonts w:ascii="Roboto Condensed" w:eastAsiaTheme="minorEastAsia" w:hAnsi="Roboto Condensed"/>
            <w:color w:val="000000" w:themeColor="text1"/>
            <w:sz w:val="22"/>
            <w:szCs w:val="22"/>
            <w:lang w:eastAsia="zh-CN"/>
          </w:rPr>
          <w:t xml:space="preserve">wobei </w:t>
        </w:r>
      </w:ins>
      <w:r w:rsidRPr="00094ADB">
        <w:rPr>
          <w:rFonts w:ascii="Roboto Condensed" w:eastAsiaTheme="minorEastAsia" w:hAnsi="Roboto Condensed"/>
          <w:color w:val="000000" w:themeColor="text1"/>
          <w:sz w:val="22"/>
          <w:szCs w:val="22"/>
          <w:lang w:eastAsia="zh-CN"/>
        </w:rPr>
        <w:t xml:space="preserve">die optische Qualität jedoch nicht signifikant beeinträchtigt wird. Um die Funktionsweise </w:t>
      </w:r>
      <w:del w:id="100" w:author="Rainer Heintzmann [7]" w:date="2022-05-28T14:36:00Z">
        <w:r w:rsidRPr="00094ADB" w:rsidDel="001F6CCD">
          <w:rPr>
            <w:rFonts w:ascii="Roboto Condensed" w:eastAsiaTheme="minorEastAsia" w:hAnsi="Roboto Condensed"/>
            <w:color w:val="000000" w:themeColor="text1"/>
            <w:sz w:val="22"/>
            <w:szCs w:val="22"/>
            <w:lang w:eastAsia="zh-CN"/>
          </w:rPr>
          <w:delText xml:space="preserve">des </w:delText>
        </w:r>
      </w:del>
      <w:ins w:id="101" w:author="Rainer Heintzmann [7]" w:date="2022-05-28T14:36:00Z">
        <w:r w:rsidR="001F6CCD" w:rsidRPr="00094ADB">
          <w:rPr>
            <w:rFonts w:ascii="Roboto Condensed" w:eastAsiaTheme="minorEastAsia" w:hAnsi="Roboto Condensed"/>
            <w:color w:val="000000" w:themeColor="text1"/>
            <w:sz w:val="22"/>
            <w:szCs w:val="22"/>
            <w:lang w:eastAsia="zh-CN"/>
          </w:rPr>
          <w:t>d</w:t>
        </w:r>
        <w:r w:rsidR="001F6CCD">
          <w:rPr>
            <w:rFonts w:ascii="Roboto Condensed" w:eastAsiaTheme="minorEastAsia" w:hAnsi="Roboto Condensed"/>
            <w:color w:val="000000" w:themeColor="text1"/>
            <w:sz w:val="22"/>
            <w:szCs w:val="22"/>
            <w:lang w:eastAsia="zh-CN"/>
          </w:rPr>
          <w:t>ieses</w:t>
        </w:r>
        <w:r w:rsidR="001F6CCD" w:rsidRPr="00094ADB">
          <w:rPr>
            <w:rFonts w:ascii="Roboto Condensed" w:eastAsiaTheme="minorEastAsia" w:hAnsi="Roboto Condensed"/>
            <w:color w:val="000000" w:themeColor="text1"/>
            <w:sz w:val="22"/>
            <w:szCs w:val="22"/>
            <w:lang w:eastAsia="zh-CN"/>
          </w:rPr>
          <w:t xml:space="preserve"> </w:t>
        </w:r>
      </w:ins>
      <w:r w:rsidRPr="00094ADB">
        <w:rPr>
          <w:rFonts w:ascii="Roboto Condensed" w:eastAsiaTheme="minorEastAsia" w:hAnsi="Roboto Condensed"/>
          <w:color w:val="000000" w:themeColor="text1"/>
          <w:sz w:val="22"/>
          <w:szCs w:val="22"/>
          <w:lang w:eastAsia="zh-CN"/>
        </w:rPr>
        <w:t xml:space="preserve">neuartigen Algorithmus auch an </w:t>
      </w:r>
      <w:del w:id="102" w:author="Rainer Heintzmann [7]" w:date="2022-05-28T14:37:00Z">
        <w:r w:rsidRPr="00094ADB" w:rsidDel="001F6CCD">
          <w:rPr>
            <w:rFonts w:ascii="Roboto Condensed" w:eastAsiaTheme="minorEastAsia" w:hAnsi="Roboto Condensed"/>
            <w:color w:val="000000" w:themeColor="text1"/>
            <w:sz w:val="22"/>
            <w:szCs w:val="22"/>
            <w:lang w:eastAsia="zh-CN"/>
          </w:rPr>
          <w:delText xml:space="preserve">den </w:delText>
        </w:r>
      </w:del>
      <w:proofErr w:type="gramStart"/>
      <w:r w:rsidRPr="00094ADB">
        <w:rPr>
          <w:rFonts w:ascii="Roboto Condensed" w:eastAsiaTheme="minorEastAsia" w:hAnsi="Roboto Condensed"/>
          <w:color w:val="000000" w:themeColor="text1"/>
          <w:sz w:val="22"/>
          <w:szCs w:val="22"/>
          <w:lang w:eastAsia="zh-CN"/>
        </w:rPr>
        <w:t>SIM Daten</w:t>
      </w:r>
      <w:proofErr w:type="gramEnd"/>
      <w:r w:rsidRPr="00094ADB">
        <w:rPr>
          <w:rFonts w:ascii="Roboto Condensed" w:eastAsiaTheme="minorEastAsia" w:hAnsi="Roboto Condensed"/>
          <w:color w:val="000000" w:themeColor="text1"/>
          <w:sz w:val="22"/>
          <w:szCs w:val="22"/>
          <w:lang w:eastAsia="zh-CN"/>
        </w:rPr>
        <w:t xml:space="preserve"> zu erproben, wurden die Daten seitens PCO zunächst dekomprimiert und mittels SIM Software rekonstruiert. Die Abbildung 7 stellt die </w:t>
      </w:r>
      <w:del w:id="103" w:author="Rainer Heintzmann [7]" w:date="2022-05-28T14:37:00Z">
        <w:r w:rsidRPr="00094ADB" w:rsidDel="001F6CCD">
          <w:rPr>
            <w:rFonts w:ascii="Roboto Condensed" w:eastAsiaTheme="minorEastAsia" w:hAnsi="Roboto Condensed"/>
            <w:color w:val="000000" w:themeColor="text1"/>
            <w:sz w:val="22"/>
            <w:szCs w:val="22"/>
            <w:lang w:eastAsia="zh-CN"/>
          </w:rPr>
          <w:delText xml:space="preserve">rekunstrierten </w:delText>
        </w:r>
      </w:del>
      <w:ins w:id="104" w:author="Rainer Heintzmann [7]" w:date="2022-05-28T14:37:00Z">
        <w:r w:rsidR="001F6CCD" w:rsidRPr="00094ADB">
          <w:rPr>
            <w:rFonts w:ascii="Roboto Condensed" w:eastAsiaTheme="minorEastAsia" w:hAnsi="Roboto Condensed"/>
            <w:color w:val="000000" w:themeColor="text1"/>
            <w:sz w:val="22"/>
            <w:szCs w:val="22"/>
            <w:lang w:eastAsia="zh-CN"/>
          </w:rPr>
          <w:t>rek</w:t>
        </w:r>
        <w:r w:rsidR="001F6CCD">
          <w:rPr>
            <w:rFonts w:ascii="Roboto Condensed" w:eastAsiaTheme="minorEastAsia" w:hAnsi="Roboto Condensed"/>
            <w:color w:val="000000" w:themeColor="text1"/>
            <w:sz w:val="22"/>
            <w:szCs w:val="22"/>
            <w:lang w:eastAsia="zh-CN"/>
          </w:rPr>
          <w:t>o</w:t>
        </w:r>
        <w:r w:rsidR="001F6CCD" w:rsidRPr="00094ADB">
          <w:rPr>
            <w:rFonts w:ascii="Roboto Condensed" w:eastAsiaTheme="minorEastAsia" w:hAnsi="Roboto Condensed"/>
            <w:color w:val="000000" w:themeColor="text1"/>
            <w:sz w:val="22"/>
            <w:szCs w:val="22"/>
            <w:lang w:eastAsia="zh-CN"/>
          </w:rPr>
          <w:t>nstr</w:t>
        </w:r>
        <w:r w:rsidR="001F6CCD">
          <w:rPr>
            <w:rFonts w:ascii="Roboto Condensed" w:eastAsiaTheme="minorEastAsia" w:hAnsi="Roboto Condensed"/>
            <w:color w:val="000000" w:themeColor="text1"/>
            <w:sz w:val="22"/>
            <w:szCs w:val="22"/>
            <w:lang w:eastAsia="zh-CN"/>
          </w:rPr>
          <w:t>u</w:t>
        </w:r>
        <w:r w:rsidR="001F6CCD" w:rsidRPr="00094ADB">
          <w:rPr>
            <w:rFonts w:ascii="Roboto Condensed" w:eastAsiaTheme="minorEastAsia" w:hAnsi="Roboto Condensed"/>
            <w:color w:val="000000" w:themeColor="text1"/>
            <w:sz w:val="22"/>
            <w:szCs w:val="22"/>
            <w:lang w:eastAsia="zh-CN"/>
          </w:rPr>
          <w:t xml:space="preserve">ierten </w:t>
        </w:r>
      </w:ins>
      <w:r w:rsidRPr="00094ADB">
        <w:rPr>
          <w:rFonts w:ascii="Roboto Condensed" w:eastAsiaTheme="minorEastAsia" w:hAnsi="Roboto Condensed"/>
          <w:color w:val="000000" w:themeColor="text1"/>
          <w:sz w:val="22"/>
          <w:szCs w:val="22"/>
          <w:lang w:eastAsia="zh-CN"/>
        </w:rPr>
        <w:t xml:space="preserve">Rohdaten (links) </w:t>
      </w:r>
      <w:del w:id="105" w:author="Rainer Heintzmann [7]" w:date="2022-05-28T14:37:00Z">
        <w:r w:rsidRPr="00094ADB" w:rsidDel="001F6CCD">
          <w:rPr>
            <w:rFonts w:ascii="Roboto Condensed" w:eastAsiaTheme="minorEastAsia" w:hAnsi="Roboto Condensed"/>
            <w:color w:val="000000" w:themeColor="text1"/>
            <w:sz w:val="22"/>
            <w:szCs w:val="22"/>
            <w:lang w:eastAsia="zh-CN"/>
          </w:rPr>
          <w:delText xml:space="preserve">mit </w:delText>
        </w:r>
      </w:del>
      <w:r w:rsidRPr="00094ADB">
        <w:rPr>
          <w:rFonts w:ascii="Roboto Condensed" w:eastAsiaTheme="minorEastAsia" w:hAnsi="Roboto Condensed"/>
          <w:color w:val="000000" w:themeColor="text1"/>
          <w:sz w:val="22"/>
          <w:szCs w:val="22"/>
          <w:lang w:eastAsia="zh-CN"/>
        </w:rPr>
        <w:t xml:space="preserve">den </w:t>
      </w:r>
      <w:ins w:id="106" w:author="Rainer Heintzmann [7]" w:date="2022-05-28T14:37:00Z">
        <w:r w:rsidR="001F6CCD">
          <w:rPr>
            <w:rFonts w:ascii="Roboto Condensed" w:eastAsiaTheme="minorEastAsia" w:hAnsi="Roboto Condensed"/>
            <w:color w:val="000000" w:themeColor="text1"/>
            <w:sz w:val="22"/>
            <w:szCs w:val="22"/>
            <w:lang w:eastAsia="zh-CN"/>
          </w:rPr>
          <w:t xml:space="preserve">auf </w:t>
        </w:r>
      </w:ins>
      <w:r w:rsidRPr="00094ADB">
        <w:rPr>
          <w:rFonts w:ascii="Roboto Condensed" w:eastAsiaTheme="minorEastAsia" w:hAnsi="Roboto Condensed"/>
          <w:color w:val="000000" w:themeColor="text1"/>
          <w:sz w:val="22"/>
          <w:szCs w:val="22"/>
          <w:lang w:eastAsia="zh-CN"/>
        </w:rPr>
        <w:t>8Bit komprimierten Daten (rechts) gegenüber. Das Signal-Rausch-Verhältnis nach Datenkompression ist leicht gesunken. Generell scheinen die Daten einen Großteil der höhen Raumfrequenzen der Probeninformationen bei</w:t>
      </w:r>
      <w:ins w:id="107" w:author="Rainer Heintzmann [7]" w:date="2022-05-28T14:38:00Z">
        <w:r w:rsidR="001F6CCD">
          <w:rPr>
            <w:rFonts w:ascii="Roboto Condensed" w:eastAsiaTheme="minorEastAsia" w:hAnsi="Roboto Condensed"/>
            <w:color w:val="000000" w:themeColor="text1"/>
            <w:sz w:val="22"/>
            <w:szCs w:val="22"/>
            <w:lang w:eastAsia="zh-CN"/>
          </w:rPr>
          <w:t>zu</w:t>
        </w:r>
      </w:ins>
      <w:r w:rsidRPr="00094ADB">
        <w:rPr>
          <w:rFonts w:ascii="Roboto Condensed" w:eastAsiaTheme="minorEastAsia" w:hAnsi="Roboto Condensed"/>
          <w:color w:val="000000" w:themeColor="text1"/>
          <w:sz w:val="22"/>
          <w:szCs w:val="22"/>
          <w:lang w:eastAsia="zh-CN"/>
        </w:rPr>
        <w:t xml:space="preserve">behalten. Eine tiefergehende </w:t>
      </w:r>
      <w:ins w:id="108" w:author="Rainer Heintzmann [7]" w:date="2022-05-28T14:38:00Z">
        <w:r w:rsidR="001F6CCD">
          <w:rPr>
            <w:rFonts w:ascii="Roboto Condensed" w:eastAsiaTheme="minorEastAsia" w:hAnsi="Roboto Condensed"/>
            <w:color w:val="000000" w:themeColor="text1"/>
            <w:sz w:val="22"/>
            <w:szCs w:val="22"/>
            <w:lang w:eastAsia="zh-CN"/>
          </w:rPr>
          <w:t xml:space="preserve">quantitative </w:t>
        </w:r>
      </w:ins>
      <w:r w:rsidRPr="00094ADB">
        <w:rPr>
          <w:rFonts w:ascii="Roboto Condensed" w:eastAsiaTheme="minorEastAsia" w:hAnsi="Roboto Condensed"/>
          <w:color w:val="000000" w:themeColor="text1"/>
          <w:sz w:val="22"/>
          <w:szCs w:val="22"/>
          <w:lang w:eastAsia="zh-CN"/>
        </w:rPr>
        <w:t xml:space="preserve">Analyse </w:t>
      </w:r>
      <w:del w:id="109" w:author="Rainer Heintzmann [7]" w:date="2022-05-28T14:38:00Z">
        <w:r w:rsidRPr="00094ADB" w:rsidDel="001F6CCD">
          <w:rPr>
            <w:rFonts w:ascii="Roboto Condensed" w:eastAsiaTheme="minorEastAsia" w:hAnsi="Roboto Condensed"/>
            <w:color w:val="000000" w:themeColor="text1"/>
            <w:sz w:val="22"/>
            <w:szCs w:val="22"/>
            <w:lang w:eastAsia="zh-CN"/>
          </w:rPr>
          <w:delText xml:space="preserve">hinsichtlich der quantitativen Details </w:delText>
        </w:r>
      </w:del>
      <w:r w:rsidRPr="00094ADB">
        <w:rPr>
          <w:rFonts w:ascii="Roboto Condensed" w:eastAsiaTheme="minorEastAsia" w:hAnsi="Roboto Condensed"/>
          <w:color w:val="000000" w:themeColor="text1"/>
          <w:sz w:val="22"/>
          <w:szCs w:val="22"/>
          <w:lang w:eastAsia="zh-CN"/>
        </w:rPr>
        <w:t>steht noch aus.</w:t>
      </w:r>
    </w:p>
    <w:p w14:paraId="732161FA" w14:textId="23C8EB9C" w:rsidR="00094ADB" w:rsidRPr="00094ADB" w:rsidRDefault="00956D7F" w:rsidP="00094ADB">
      <w:pPr>
        <w:jc w:val="center"/>
        <w:rPr>
          <w:rFonts w:ascii="Roboto Condensed" w:eastAsiaTheme="minorEastAsia" w:hAnsi="Roboto Condensed"/>
          <w:b/>
          <w:bCs/>
          <w:color w:val="000000" w:themeColor="text1"/>
          <w:sz w:val="22"/>
          <w:szCs w:val="22"/>
          <w:lang w:eastAsia="zh-CN"/>
        </w:rPr>
      </w:pPr>
      <w:r w:rsidRPr="00094ADB">
        <w:rPr>
          <w:rFonts w:ascii="Roboto Condensed" w:eastAsiaTheme="minorEastAsia" w:hAnsi="Roboto Condensed"/>
          <w:b/>
          <w:bCs/>
          <w:noProof/>
          <w:color w:val="000000" w:themeColor="text1"/>
          <w:sz w:val="22"/>
          <w:szCs w:val="22"/>
          <w:lang w:eastAsia="zh-CN"/>
        </w:rPr>
        <w:drawing>
          <wp:anchor distT="0" distB="0" distL="114300" distR="114300" simplePos="0" relativeHeight="251664896" behindDoc="0" locked="0" layoutInCell="1" allowOverlap="1" wp14:anchorId="0B846906" wp14:editId="0EFC7C1B">
            <wp:simplePos x="0" y="0"/>
            <wp:positionH relativeFrom="column">
              <wp:posOffset>283234</wp:posOffset>
            </wp:positionH>
            <wp:positionV relativeFrom="paragraph">
              <wp:posOffset>466610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62B89DD8" w14:textId="2294067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7. </w:t>
      </w:r>
      <w:r w:rsidRPr="00094ADB">
        <w:rPr>
          <w:rFonts w:ascii="Roboto Condensed" w:eastAsiaTheme="minorEastAsia" w:hAnsi="Roboto Condensed"/>
          <w:color w:val="000000" w:themeColor="text1"/>
          <w:sz w:val="22"/>
          <w:szCs w:val="22"/>
          <w:lang w:eastAsia="zh-CN"/>
        </w:rPr>
        <w:t xml:space="preserve">Bewertung des Kompressionsverfahrens. </w:t>
      </w:r>
      <w:r w:rsidRPr="00094ADB">
        <w:rPr>
          <w:rFonts w:ascii="Roboto Condensed" w:hAnsi="Roboto Condensed"/>
          <w:color w:val="000000" w:themeColor="text1"/>
          <w:sz w:val="22"/>
          <w:szCs w:val="22"/>
        </w:rPr>
        <w:t>Links: Rohdaten von Kamera, rechts: 8 Bit Kompression.</w:t>
      </w:r>
    </w:p>
    <w:p w14:paraId="5F8C4235" w14:textId="6A74623F"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22D4C3D2" w14:textId="41972812"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4.1. Entwicklung einer geeigneten GPU basierten Rekonstruktionssoftware</w:t>
      </w:r>
    </w:p>
    <w:p w14:paraId="57691D97" w14:textId="4096EB6D" w:rsidR="00094ADB" w:rsidRPr="00094ADB" w:rsidRDefault="00094ADB" w:rsidP="00094ADB">
      <w:pPr>
        <w:jc w:val="both"/>
        <w:rPr>
          <w:rFonts w:ascii="Roboto Condensed" w:hAnsi="Roboto Condensed"/>
          <w:color w:val="000000" w:themeColor="text1"/>
          <w:sz w:val="22"/>
          <w:szCs w:val="22"/>
        </w:rPr>
      </w:pPr>
    </w:p>
    <w:p w14:paraId="76A0FC93" w14:textId="1D15FF0D"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Rekonstruktion der Daten wurde eine neue Python basierte Benutzeroberfläche zur Synchronisation der Geräte (SLM, Kamera), sowie zur Rekonstruktion der Daten von quelloffenen Repositorien (</w:t>
      </w:r>
      <w:proofErr w:type="spellStart"/>
      <w:r w:rsidRPr="00094ADB">
        <w:rPr>
          <w:rFonts w:ascii="Roboto Condensed" w:hAnsi="Roboto Condensed"/>
          <w:color w:val="000000" w:themeColor="text1"/>
          <w:sz w:val="22"/>
          <w:szCs w:val="22"/>
        </w:rPr>
        <w:t>Github</w:t>
      </w:r>
      <w:proofErr w:type="spellEnd"/>
      <w:r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lastRenderedPageBreak/>
        <w:t>übernommen und für den Zweck des SIMMO Projekts weiterentwickelt.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vereinigt eine robuste Softwareumgeb</w:t>
      </w:r>
      <w:del w:id="110" w:author="Rainer Heintzmann [7]" w:date="2022-05-28T14:38:00Z">
        <w:r w:rsidRPr="00094ADB" w:rsidDel="001F6CCD">
          <w:rPr>
            <w:rFonts w:ascii="Roboto Condensed" w:hAnsi="Roboto Condensed"/>
            <w:color w:val="000000" w:themeColor="text1"/>
            <w:sz w:val="22"/>
            <w:szCs w:val="22"/>
          </w:rPr>
          <w:delText>g</w:delText>
        </w:r>
      </w:del>
      <w:r w:rsidRPr="00094ADB">
        <w:rPr>
          <w:rFonts w:ascii="Roboto Condensed" w:hAnsi="Roboto Condensed"/>
          <w:color w:val="000000" w:themeColor="text1"/>
          <w:sz w:val="22"/>
          <w:szCs w:val="22"/>
        </w:rPr>
        <w:t xml:space="preserve">ung mit der Möglichkeit die mit dem Mikroskop aufgenommenen Daten mithilfe </w:t>
      </w:r>
      <w:del w:id="111" w:author="Rainer Heintzmann [7]" w:date="2022-05-28T14:39:00Z">
        <w:r w:rsidRPr="00094ADB" w:rsidDel="001F6CCD">
          <w:rPr>
            <w:rFonts w:ascii="Roboto Condensed" w:hAnsi="Roboto Condensed"/>
            <w:color w:val="000000" w:themeColor="text1"/>
            <w:sz w:val="22"/>
            <w:szCs w:val="22"/>
          </w:rPr>
          <w:delText xml:space="preserve">der </w:delText>
        </w:r>
      </w:del>
      <w:ins w:id="112" w:author="Rainer Heintzmann [7]" w:date="2022-05-28T14:39:00Z">
        <w:r w:rsidR="001F6CCD">
          <w:rPr>
            <w:rFonts w:ascii="Roboto Condensed" w:hAnsi="Roboto Condensed"/>
            <w:color w:val="000000" w:themeColor="text1"/>
            <w:sz w:val="22"/>
            <w:szCs w:val="22"/>
          </w:rPr>
          <w:t>einer</w:t>
        </w:r>
        <w:r w:rsidR="001F6CCD" w:rsidRPr="00094ADB">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GPU zu rekonstruieren. Gegenüber der initial angedachten Software “</w:t>
      </w:r>
      <w:proofErr w:type="spellStart"/>
      <w:r w:rsidRPr="00094ADB">
        <w:rPr>
          <w:rFonts w:ascii="Roboto Condensed" w:hAnsi="Roboto Condensed"/>
          <w:color w:val="000000" w:themeColor="text1"/>
          <w:sz w:val="22"/>
          <w:szCs w:val="22"/>
        </w:rPr>
        <w:t>Fiji</w:t>
      </w:r>
      <w:proofErr w:type="spellEnd"/>
      <w:r w:rsidRPr="00094ADB">
        <w:rPr>
          <w:rFonts w:ascii="Roboto Condensed" w:hAnsi="Roboto Condensed"/>
          <w:color w:val="000000" w:themeColor="text1"/>
          <w:sz w:val="22"/>
          <w:szCs w:val="22"/>
        </w:rPr>
        <w:t>” bzw. "</w:t>
      </w:r>
      <w:proofErr w:type="spellStart"/>
      <w:r w:rsidRPr="00094ADB">
        <w:rPr>
          <w:rFonts w:ascii="Roboto Condensed" w:hAnsi="Roboto Condensed"/>
          <w:color w:val="000000" w:themeColor="text1"/>
          <w:sz w:val="22"/>
          <w:szCs w:val="22"/>
        </w:rPr>
        <w:t>FastSIM</w:t>
      </w:r>
      <w:proofErr w:type="spellEnd"/>
      <w:r w:rsidRPr="00094ADB">
        <w:rPr>
          <w:rFonts w:ascii="Roboto Condensed" w:hAnsi="Roboto Condensed"/>
          <w:color w:val="000000" w:themeColor="text1"/>
          <w:sz w:val="22"/>
          <w:szCs w:val="22"/>
        </w:rPr>
        <w:t>” konnte die Python-basierte Software eigenständig an den SIMMO Aufbau angepasst werden, da entsprechendes Entwickler</w:t>
      </w:r>
      <w:ins w:id="113" w:author="Rainer Heintzmann [7]" w:date="2022-05-28T14:39:00Z">
        <w:r w:rsidR="001F6CCD">
          <w:rPr>
            <w:rFonts w:ascii="Roboto Condensed" w:hAnsi="Roboto Condensed"/>
            <w:color w:val="000000" w:themeColor="text1"/>
            <w:sz w:val="22"/>
            <w:szCs w:val="22"/>
          </w:rPr>
          <w:t>-</w:t>
        </w:r>
      </w:ins>
      <w:del w:id="114" w:author="Rainer Heintzmann [7]" w:date="2022-05-28T14:39:00Z">
        <w:r w:rsidRPr="00094ADB" w:rsidDel="001F6CCD">
          <w:rPr>
            <w:rFonts w:ascii="Roboto Condensed" w:hAnsi="Roboto Condensed"/>
            <w:color w:val="000000" w:themeColor="text1"/>
            <w:sz w:val="22"/>
            <w:szCs w:val="22"/>
          </w:rPr>
          <w:delText xml:space="preserve"> </w:delText>
        </w:r>
      </w:del>
      <w:r w:rsidRPr="00094ADB">
        <w:rPr>
          <w:rFonts w:ascii="Roboto Condensed" w:hAnsi="Roboto Condensed"/>
          <w:color w:val="000000" w:themeColor="text1"/>
          <w:sz w:val="22"/>
          <w:szCs w:val="22"/>
        </w:rPr>
        <w:t>Know-how am IPHT vorhanden war. Quelloffene Bibliotheken wie „</w:t>
      </w:r>
      <w:proofErr w:type="spellStart"/>
      <w:r w:rsidRPr="00094ADB">
        <w:rPr>
          <w:rFonts w:ascii="Roboto Condensed" w:hAnsi="Roboto Condensed"/>
          <w:color w:val="000000" w:themeColor="text1"/>
          <w:sz w:val="22"/>
          <w:szCs w:val="22"/>
        </w:rPr>
        <w:t>Cupy</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under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PyTorch</w:t>
      </w:r>
      <w:proofErr w:type="spellEnd"/>
      <w:r w:rsidRPr="00094ADB">
        <w:rPr>
          <w:rFonts w:ascii="Roboto Condensed" w:hAnsi="Roboto Condensed"/>
          <w:color w:val="000000" w:themeColor="text1"/>
          <w:sz w:val="22"/>
          <w:szCs w:val="22"/>
        </w:rPr>
        <w:t xml:space="preserve">“ die eine schnelle Prozessierung der Daten auf der GPU ermöglichen wurden im Zusammenhang mit dem „SIM </w:t>
      </w:r>
      <w:proofErr w:type="spellStart"/>
      <w:r w:rsidRPr="00094ADB">
        <w:rPr>
          <w:rFonts w:ascii="Roboto Condensed" w:hAnsi="Roboto Condensed"/>
          <w:color w:val="000000" w:themeColor="text1"/>
          <w:sz w:val="22"/>
          <w:szCs w:val="22"/>
        </w:rPr>
        <w:t>Processor</w:t>
      </w:r>
      <w:proofErr w:type="spellEnd"/>
      <w:r w:rsidRPr="00094ADB">
        <w:rPr>
          <w:rFonts w:ascii="Roboto Condensed" w:hAnsi="Roboto Condensed"/>
          <w:color w:val="000000" w:themeColor="text1"/>
          <w:sz w:val="22"/>
          <w:szCs w:val="22"/>
        </w:rPr>
        <w:t xml:space="preserve">“ für </w:t>
      </w:r>
      <w:proofErr w:type="spellStart"/>
      <w:r w:rsidRPr="00094ADB">
        <w:rPr>
          <w:rFonts w:ascii="Roboto Condensed" w:hAnsi="Roboto Condensed"/>
          <w:color w:val="000000" w:themeColor="text1"/>
          <w:sz w:val="22"/>
          <w:szCs w:val="22"/>
        </w:rPr>
        <w:t>Napari</w:t>
      </w:r>
      <w:proofErr w:type="spellEnd"/>
      <w:r w:rsidRPr="00094ADB">
        <w:rPr>
          <w:rFonts w:ascii="Roboto Condensed" w:hAnsi="Roboto Condensed"/>
          <w:color w:val="000000" w:themeColor="text1"/>
          <w:sz w:val="22"/>
          <w:szCs w:val="22"/>
        </w:rPr>
        <w:t xml:space="preserve"> in die Benutzeroberfläche integriert. Eine Kalibrierung der Daten hinsichtlich des Beleuchtungsmusters wurde ebenfalls automatisch seitens der Software übernommen, sodass das System einfacher von der/dem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190681A0" w14:textId="7E61D827"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5920" behindDoc="0" locked="0" layoutInCell="1" allowOverlap="1" wp14:anchorId="19B7C8A4" wp14:editId="28F88F99">
            <wp:simplePos x="0" y="0"/>
            <wp:positionH relativeFrom="column">
              <wp:posOffset>76897</wp:posOffset>
            </wp:positionH>
            <wp:positionV relativeFrom="paragraph">
              <wp:posOffset>711009</wp:posOffset>
            </wp:positionV>
            <wp:extent cx="5756910" cy="3611245"/>
            <wp:effectExtent l="0" t="0" r="0" b="0"/>
            <wp:wrapTopAndBottom/>
            <wp:docPr id="17" name="Grafik 17"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Die Abbildung 8 zeigt die Benutzeroberfläche die sowohl Kamera-/Geräteansteuerung, als auch die Rekonstruktion übernimmt. </w:t>
      </w:r>
    </w:p>
    <w:p w14:paraId="29A79218" w14:textId="701F5DE4" w:rsidR="00094ADB" w:rsidRPr="00094ADB" w:rsidRDefault="00094ADB" w:rsidP="00094ADB">
      <w:pPr>
        <w:jc w:val="both"/>
        <w:rPr>
          <w:rFonts w:ascii="Roboto Condensed" w:hAnsi="Roboto Condensed"/>
          <w:color w:val="000000" w:themeColor="text1"/>
          <w:sz w:val="22"/>
          <w:szCs w:val="22"/>
        </w:rPr>
      </w:pPr>
    </w:p>
    <w:p w14:paraId="3A1B6EDB" w14:textId="58359903" w:rsidR="00094ADB" w:rsidRPr="00956D7F" w:rsidRDefault="00094ADB" w:rsidP="00956D7F">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 Abbildung 8. Benutzerschnittstelle des quelloffenen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w:t>
      </w:r>
    </w:p>
    <w:p w14:paraId="31F48D53" w14:textId="4FB6EE9A"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lastRenderedPageBreak/>
        <w:t>AP 4.2. Steuerung des SIM-Moduls über Open-Source GUI</w:t>
      </w:r>
    </w:p>
    <w:p w14:paraId="2BE9C0BB" w14:textId="750500A0"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Integration des SIMMO Moduls in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wurde ebenfalls eine Synchronisation zwischen Bildaufnahme und Hardwareansteuerung erzielt. Die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(3 Phase, 3 Rotationswinkel) werden im Vorfeld berechnet und mittels Grafikkartenausgabe über den HDMI Anschluss auf dem DMD ausgegeben und dargestellt. Zusammen mit der von PCO zur Verfügung gestellten Python-basierten Kamerabibliothek wurde ein Kamera</w:t>
      </w:r>
      <w:ins w:id="115" w:author="Rainer Heintzmann [7]" w:date="2022-05-28T14:40:00Z">
        <w:r w:rsidR="001F6CCD">
          <w:rPr>
            <w:rFonts w:ascii="Roboto Condensed" w:hAnsi="Roboto Condensed"/>
            <w:color w:val="000000" w:themeColor="text1"/>
            <w:sz w:val="22"/>
            <w:szCs w:val="22"/>
          </w:rPr>
          <w:t>a</w:t>
        </w:r>
      </w:ins>
      <w:r w:rsidRPr="00094ADB">
        <w:rPr>
          <w:rFonts w:ascii="Roboto Condensed" w:hAnsi="Roboto Condensed"/>
          <w:color w:val="000000" w:themeColor="text1"/>
          <w:sz w:val="22"/>
          <w:szCs w:val="22"/>
        </w:rPr>
        <w:t>dapter geschrieben</w:t>
      </w:r>
      <w:ins w:id="116" w:author="Rainer Heintzmann [7]" w:date="2022-05-28T14:40:00Z">
        <w:r w:rsidR="001F6CCD">
          <w:rPr>
            <w:rFonts w:ascii="Roboto Condensed" w:hAnsi="Roboto Condensed"/>
            <w:color w:val="000000" w:themeColor="text1"/>
            <w:sz w:val="22"/>
            <w:szCs w:val="22"/>
          </w:rPr>
          <w:t>,</w:t>
        </w:r>
      </w:ins>
      <w:r w:rsidRPr="00094ADB">
        <w:rPr>
          <w:rFonts w:ascii="Roboto Condensed" w:hAnsi="Roboto Condensed"/>
          <w:color w:val="000000" w:themeColor="text1"/>
          <w:sz w:val="22"/>
          <w:szCs w:val="22"/>
        </w:rPr>
        <w:t xml:space="preserve"> der für eine schnelle Bildauslesen sorgt. Durch die Einschränkungen seitens der Displayelektronik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im Speicher vorzuhalten, wurde die maximal </w:t>
      </w:r>
      <w:del w:id="117" w:author="Rainer Heintzmann [7]" w:date="2022-05-28T14:41:00Z">
        <w:r w:rsidRPr="00094ADB" w:rsidDel="001F6CCD">
          <w:rPr>
            <w:rFonts w:ascii="Roboto Condensed" w:hAnsi="Roboto Condensed"/>
            <w:color w:val="000000" w:themeColor="text1"/>
            <w:sz w:val="22"/>
            <w:szCs w:val="22"/>
          </w:rPr>
          <w:delText>zu erreichende</w:delText>
        </w:r>
      </w:del>
      <w:ins w:id="118" w:author="Rainer Heintzmann [7]" w:date="2022-05-28T14:41:00Z">
        <w:r w:rsidR="001F6CCD">
          <w:rPr>
            <w:rFonts w:ascii="Roboto Condensed" w:hAnsi="Roboto Condensed"/>
            <w:color w:val="000000" w:themeColor="text1"/>
            <w:sz w:val="22"/>
            <w:szCs w:val="22"/>
          </w:rPr>
          <w:t>erreichter</w:t>
        </w:r>
      </w:ins>
      <w:r w:rsidRPr="00094ADB">
        <w:rPr>
          <w:rFonts w:ascii="Roboto Condensed" w:hAnsi="Roboto Condensed"/>
          <w:color w:val="000000" w:themeColor="text1"/>
          <w:sz w:val="22"/>
          <w:szCs w:val="22"/>
        </w:rPr>
        <w:t xml:space="preserve"> Anzeigefrequenz neben der Belichtungszeit, auch durch die </w:t>
      </w:r>
      <w:del w:id="119" w:author="Rainer Heintzmann [7]" w:date="2022-05-28T14:41:00Z">
        <w:r w:rsidRPr="00094ADB" w:rsidDel="001F6CCD">
          <w:rPr>
            <w:rFonts w:ascii="Roboto Condensed" w:hAnsi="Roboto Condensed"/>
            <w:color w:val="000000" w:themeColor="text1"/>
            <w:sz w:val="22"/>
            <w:szCs w:val="22"/>
          </w:rPr>
          <w:delText xml:space="preserve">Framerate </w:delText>
        </w:r>
      </w:del>
      <w:commentRangeStart w:id="120"/>
      <w:ins w:id="121" w:author="Rainer Heintzmann [7]" w:date="2022-05-28T14:41:00Z">
        <w:r w:rsidR="001F6CCD">
          <w:rPr>
            <w:rFonts w:ascii="Roboto Condensed" w:hAnsi="Roboto Condensed"/>
            <w:color w:val="000000" w:themeColor="text1"/>
            <w:sz w:val="22"/>
            <w:szCs w:val="22"/>
          </w:rPr>
          <w:t>Bild</w:t>
        </w:r>
        <w:r w:rsidR="001F6CCD" w:rsidRPr="00094ADB">
          <w:rPr>
            <w:rFonts w:ascii="Roboto Condensed" w:hAnsi="Roboto Condensed"/>
            <w:color w:val="000000" w:themeColor="text1"/>
            <w:sz w:val="22"/>
            <w:szCs w:val="22"/>
          </w:rPr>
          <w:t xml:space="preserve">rate </w:t>
        </w:r>
      </w:ins>
      <w:r w:rsidRPr="00094ADB">
        <w:rPr>
          <w:rFonts w:ascii="Roboto Condensed" w:hAnsi="Roboto Condensed"/>
          <w:color w:val="000000" w:themeColor="text1"/>
          <w:sz w:val="22"/>
          <w:szCs w:val="22"/>
        </w:rPr>
        <w:t>des Projektors</w:t>
      </w:r>
      <w:commentRangeEnd w:id="120"/>
      <w:r w:rsidR="001F6CCD">
        <w:rPr>
          <w:rStyle w:val="CommentReference"/>
        </w:rPr>
        <w:commentReference w:id="120"/>
      </w:r>
      <w:r w:rsidRPr="00094ADB">
        <w:rPr>
          <w:rFonts w:ascii="Roboto Condensed" w:hAnsi="Roboto Condensed"/>
          <w:color w:val="000000" w:themeColor="text1"/>
          <w:sz w:val="22"/>
          <w:szCs w:val="22"/>
        </w:rPr>
        <w:t xml:space="preserve"> limitiert. Darüber hinaus verfügt das </w:t>
      </w:r>
      <w:proofErr w:type="spellStart"/>
      <w:r w:rsidRPr="00094ADB">
        <w:rPr>
          <w:rFonts w:ascii="Roboto Condensed" w:hAnsi="Roboto Condensed"/>
          <w:color w:val="000000" w:themeColor="text1"/>
          <w:sz w:val="22"/>
          <w:szCs w:val="22"/>
        </w:rPr>
        <w:t>Evaluationboard</w:t>
      </w:r>
      <w:proofErr w:type="spellEnd"/>
      <w:r w:rsidRPr="00094ADB">
        <w:rPr>
          <w:rFonts w:ascii="Roboto Condensed" w:hAnsi="Roboto Condensed"/>
          <w:color w:val="000000" w:themeColor="text1"/>
          <w:sz w:val="22"/>
          <w:szCs w:val="22"/>
        </w:rPr>
        <w:t xml:space="preserve"> von Texas Instruments über keinen </w:t>
      </w:r>
      <w:proofErr w:type="spellStart"/>
      <w:r w:rsidRPr="00094ADB">
        <w:rPr>
          <w:rFonts w:ascii="Roboto Condensed" w:hAnsi="Roboto Condensed"/>
          <w:color w:val="000000" w:themeColor="text1"/>
          <w:sz w:val="22"/>
          <w:szCs w:val="22"/>
        </w:rPr>
        <w:t>Triggereingang</w:t>
      </w:r>
      <w:proofErr w:type="spellEnd"/>
      <w:r w:rsidRPr="00094ADB">
        <w:rPr>
          <w:rFonts w:ascii="Roboto Condensed" w:hAnsi="Roboto Condensed"/>
          <w:color w:val="000000" w:themeColor="text1"/>
          <w:sz w:val="22"/>
          <w:szCs w:val="22"/>
        </w:rPr>
        <w:t xml:space="preserve">. Um diese Probleme zu </w:t>
      </w:r>
      <w:proofErr w:type="gramStart"/>
      <w:r w:rsidRPr="00094ADB">
        <w:rPr>
          <w:rFonts w:ascii="Roboto Condensed" w:hAnsi="Roboto Condensed"/>
          <w:color w:val="000000" w:themeColor="text1"/>
          <w:sz w:val="22"/>
          <w:szCs w:val="22"/>
        </w:rPr>
        <w:t>beheben</w:t>
      </w:r>
      <w:proofErr w:type="gramEnd"/>
      <w:r w:rsidRPr="00094ADB">
        <w:rPr>
          <w:rFonts w:ascii="Roboto Condensed" w:hAnsi="Roboto Condensed"/>
          <w:color w:val="000000" w:themeColor="text1"/>
          <w:sz w:val="22"/>
          <w:szCs w:val="22"/>
        </w:rPr>
        <w:t xml:space="preserve"> wurde ein FPGA-basierter (Field </w:t>
      </w:r>
      <w:proofErr w:type="spellStart"/>
      <w:r w:rsidRPr="00094ADB">
        <w:rPr>
          <w:rFonts w:ascii="Roboto Condensed" w:hAnsi="Roboto Condensed"/>
          <w:color w:val="000000" w:themeColor="text1"/>
          <w:sz w:val="22"/>
          <w:szCs w:val="22"/>
        </w:rPr>
        <w:t>Programmable</w:t>
      </w:r>
      <w:proofErr w:type="spellEnd"/>
      <w:r w:rsidRPr="00094ADB">
        <w:rPr>
          <w:rFonts w:ascii="Roboto Condensed" w:hAnsi="Roboto Condensed"/>
          <w:color w:val="000000" w:themeColor="text1"/>
          <w:sz w:val="22"/>
          <w:szCs w:val="22"/>
        </w:rPr>
        <w:t xml:space="preserve"> Gate Array) Videotreiber entwickelt, der die Bildausgabe der SIM Muster zum einen mit der Kamera synchronisiert und zum anderen eine schnellere Framerate erzielt. </w:t>
      </w:r>
    </w:p>
    <w:p w14:paraId="572EA30F" w14:textId="7AB9FE1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Verzögerung der Lieferung der neuartigen Back-</w:t>
      </w:r>
      <w:proofErr w:type="spellStart"/>
      <w:r w:rsidRPr="00094ADB">
        <w:rPr>
          <w:rFonts w:ascii="Roboto Condensed" w:hAnsi="Roboto Condensed"/>
          <w:color w:val="000000" w:themeColor="text1"/>
          <w:sz w:val="22"/>
          <w:szCs w:val="22"/>
        </w:rPr>
        <w:t>illuminated</w:t>
      </w:r>
      <w:proofErr w:type="spellEnd"/>
      <w:r w:rsidRPr="00094ADB">
        <w:rPr>
          <w:rFonts w:ascii="Roboto Condensed" w:hAnsi="Roboto Condensed"/>
          <w:color w:val="000000" w:themeColor="text1"/>
          <w:sz w:val="22"/>
          <w:szCs w:val="22"/>
        </w:rPr>
        <w:t xml:space="preserve"> Kameras seitens PCO, konnten derzeit noch keine Daten mit der PCO Edge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Kamera aufgenommen werden. Unabhängig von dem nun auslaufenden Projekt werden wir die Datenaufnahme jedoch fortführen und in Form einer wissenschaftlichen Publikation veröffentlichen. Das schließt die vollständige Analyse und Charakterisierung der </w:t>
      </w:r>
      <w:proofErr w:type="spellStart"/>
      <w:r w:rsidRPr="00094ADB">
        <w:rPr>
          <w:rFonts w:ascii="Roboto Condensed" w:hAnsi="Roboto Condensed"/>
          <w:color w:val="000000" w:themeColor="text1"/>
          <w:sz w:val="22"/>
          <w:szCs w:val="22"/>
        </w:rPr>
        <w:t>rauschequilibrierten</w:t>
      </w:r>
      <w:proofErr w:type="spellEnd"/>
      <w:r w:rsidRPr="00094ADB">
        <w:rPr>
          <w:rFonts w:ascii="Roboto Condensed" w:hAnsi="Roboto Condensed"/>
          <w:color w:val="000000" w:themeColor="text1"/>
          <w:sz w:val="22"/>
          <w:szCs w:val="22"/>
        </w:rPr>
        <w:t xml:space="preserve"> Kompressionsverfahren zur Eignung der Verwendung bei der Bildverarbeitung von SIM-</w:t>
      </w:r>
      <w:proofErr w:type="spellStart"/>
      <w:r w:rsidRPr="00094ADB">
        <w:rPr>
          <w:rFonts w:ascii="Roboto Condensed" w:hAnsi="Roboto Condensed"/>
          <w:color w:val="000000" w:themeColor="text1"/>
          <w:sz w:val="22"/>
          <w:szCs w:val="22"/>
        </w:rPr>
        <w:t>Mikroskopbilddaten</w:t>
      </w:r>
      <w:proofErr w:type="spellEnd"/>
      <w:r w:rsidRPr="00094ADB">
        <w:rPr>
          <w:rFonts w:ascii="Roboto Condensed" w:hAnsi="Roboto Condensed"/>
          <w:color w:val="000000" w:themeColor="text1"/>
          <w:sz w:val="22"/>
          <w:szCs w:val="22"/>
        </w:rPr>
        <w:t xml:space="preserve"> mit ein. </w:t>
      </w:r>
    </w:p>
    <w:p w14:paraId="3332516A" w14:textId="77777777" w:rsidR="00094ADB" w:rsidRPr="00094ADB" w:rsidRDefault="00094ADB" w:rsidP="00094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themeColor="text1"/>
          <w:sz w:val="22"/>
          <w:szCs w:val="22"/>
          <w:lang w:eastAsia="en-US"/>
        </w:rPr>
      </w:pPr>
      <w:r w:rsidRPr="00094ADB">
        <w:rPr>
          <w:rFonts w:ascii="Roboto Condensed" w:eastAsiaTheme="minorHAnsi" w:hAnsi="Roboto Condensed" w:cs="Myriad Pro"/>
          <w:color w:val="000000" w:themeColor="text1"/>
          <w:sz w:val="22"/>
          <w:szCs w:val="22"/>
          <w:lang w:eastAsia="en-US"/>
        </w:rPr>
        <w:t xml:space="preserve">Die Firma PCO wurde innerhalb der Projektlaufzeit von der Firma </w:t>
      </w:r>
      <w:proofErr w:type="spellStart"/>
      <w:r w:rsidRPr="00094ADB">
        <w:rPr>
          <w:rFonts w:ascii="Roboto Condensed" w:eastAsiaTheme="minorHAnsi" w:hAnsi="Roboto Condensed" w:cs="Myriad Pro"/>
          <w:color w:val="000000" w:themeColor="text1"/>
          <w:sz w:val="22"/>
          <w:szCs w:val="22"/>
          <w:lang w:eastAsia="en-US"/>
        </w:rPr>
        <w:t>Excelitas</w:t>
      </w:r>
      <w:proofErr w:type="spellEnd"/>
      <w:r w:rsidRPr="00094ADB">
        <w:rPr>
          <w:rFonts w:ascii="Roboto Condensed" w:eastAsiaTheme="minorHAnsi" w:hAnsi="Roboto Condensed" w:cs="Myriad Pro"/>
          <w:color w:val="000000" w:themeColor="text1"/>
          <w:sz w:val="22"/>
          <w:szCs w:val="22"/>
          <w:lang w:eastAsia="en-US"/>
        </w:rPr>
        <w:t xml:space="preserve"> aufgekauft, was zu einer Veränderung der firmenpolitischen Planungsaspekte und einigen Verzögerungen geführt hat. </w:t>
      </w:r>
    </w:p>
    <w:p w14:paraId="2C6A169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eastAsiaTheme="minorHAnsi" w:hAnsi="Roboto Condensed" w:cs="Myriad Pro"/>
          <w:color w:val="000000" w:themeColor="text1"/>
          <w:sz w:val="22"/>
          <w:szCs w:val="22"/>
          <w:lang w:eastAsia="en-US"/>
        </w:rPr>
        <w:t>Für eine Produktion des am Leibniz-IPHT gebauten Funktionsmusters sind einige, signifikante Prüfungen und ggf. Änderungen hinsichtlich der Punkte: Laserschutz, EMV, Produktsicherheit und Benutzerfreundlichkeit vorzunehmen, bevor ein dann gefertigter Prototyp eine Marktreife erlangt.</w:t>
      </w:r>
    </w:p>
    <w:p w14:paraId="7CF26D55" w14:textId="77777777" w:rsidR="00094ADB" w:rsidRPr="00094ADB" w:rsidRDefault="00094ADB" w:rsidP="00094ADB">
      <w:pPr>
        <w:jc w:val="both"/>
        <w:rPr>
          <w:rFonts w:ascii="Roboto Condensed" w:hAnsi="Roboto Condensed"/>
          <w:color w:val="000000" w:themeColor="text1"/>
          <w:sz w:val="22"/>
          <w:szCs w:val="22"/>
        </w:rPr>
      </w:pPr>
    </w:p>
    <w:p w14:paraId="7B595015" w14:textId="77777777" w:rsidR="00094ADB" w:rsidRPr="00094ADB" w:rsidRDefault="00094ADB" w:rsidP="00094ADB">
      <w:pPr>
        <w:jc w:val="both"/>
        <w:rPr>
          <w:rFonts w:ascii="Roboto Condensed" w:hAnsi="Roboto Condensed"/>
          <w:color w:val="000000" w:themeColor="text1"/>
          <w:sz w:val="21"/>
          <w:szCs w:val="21"/>
        </w:rPr>
      </w:pPr>
      <w:bookmarkStart w:id="122" w:name="OLE_LINK1"/>
      <w:bookmarkStart w:id="123" w:name="OLE_LINK2"/>
      <w:r w:rsidRPr="00094ADB">
        <w:rPr>
          <w:rFonts w:ascii="Roboto Condensed" w:hAnsi="Roboto Condensed" w:cs="Arial"/>
          <w:color w:val="000000" w:themeColor="text1"/>
          <w:sz w:val="20"/>
          <w:szCs w:val="20"/>
          <w:shd w:val="clear" w:color="auto" w:fill="FFFFFF"/>
          <w:lang w:val="en-US"/>
        </w:rPr>
        <w:t xml:space="preserve">[1] </w:t>
      </w:r>
      <w:bookmarkEnd w:id="122"/>
      <w:bookmarkEnd w:id="123"/>
      <w:r w:rsidRPr="00094ADB">
        <w:rPr>
          <w:rFonts w:ascii="Roboto Condensed" w:hAnsi="Roboto Condensed"/>
          <w:color w:val="000000" w:themeColor="text1"/>
          <w:sz w:val="21"/>
          <w:szCs w:val="21"/>
          <w:lang w:val="en-US"/>
        </w:rPr>
        <w:t xml:space="preserve">Wang, H., Lachmann, R., Marsikova, B., Heintzmann, R. and Diederich, B., UCsim2: two-dimensionally structured illumination microscopy using UC2Phil. </w:t>
      </w:r>
      <w:r w:rsidRPr="00094ADB">
        <w:rPr>
          <w:rFonts w:ascii="Roboto Condensed" w:hAnsi="Roboto Condensed"/>
          <w:color w:val="000000" w:themeColor="text1"/>
          <w:sz w:val="21"/>
          <w:szCs w:val="21"/>
        </w:rPr>
        <w:t xml:space="preserve">Trans. R. </w:t>
      </w:r>
      <w:proofErr w:type="spellStart"/>
      <w:r w:rsidRPr="00094ADB">
        <w:rPr>
          <w:rFonts w:ascii="Roboto Condensed" w:hAnsi="Roboto Condensed"/>
          <w:color w:val="000000" w:themeColor="text1"/>
          <w:sz w:val="21"/>
          <w:szCs w:val="21"/>
        </w:rPr>
        <w:t>Soc</w:t>
      </w:r>
      <w:proofErr w:type="spellEnd"/>
      <w:r w:rsidRPr="00094ADB">
        <w:rPr>
          <w:rFonts w:ascii="Roboto Condensed" w:hAnsi="Roboto Condensed"/>
          <w:color w:val="000000" w:themeColor="text1"/>
          <w:sz w:val="21"/>
          <w:szCs w:val="21"/>
        </w:rPr>
        <w:t>. A., 2022,</w:t>
      </w:r>
      <w:hyperlink r:id="rId23" w:history="1">
        <w:r w:rsidRPr="00094ADB">
          <w:rPr>
            <w:rStyle w:val="Hyperlink"/>
            <w:rFonts w:ascii="Roboto Condensed" w:hAnsi="Roboto Condensed"/>
            <w:color w:val="000000" w:themeColor="text1"/>
            <w:sz w:val="21"/>
            <w:szCs w:val="21"/>
          </w:rPr>
          <w:t>http://doi.org/10.1098/rsta.2020.0148</w:t>
        </w:r>
      </w:hyperlink>
    </w:p>
    <w:p w14:paraId="2C623FB9" w14:textId="77777777"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1"/>
          <w:szCs w:val="21"/>
        </w:rPr>
        <w:t xml:space="preserve">[2] </w:t>
      </w:r>
      <w:r w:rsidRPr="00094ADB">
        <w:rPr>
          <w:rStyle w:val="Hyperlink"/>
          <w:rFonts w:ascii="Roboto Condensed" w:hAnsi="Roboto Condensed"/>
          <w:color w:val="000000" w:themeColor="text1"/>
          <w:sz w:val="22"/>
          <w:szCs w:val="22"/>
        </w:rPr>
        <w:t xml:space="preserve">Diederich, B., Lachmann, R., Carlstedt, S. et al. </w:t>
      </w:r>
      <w:r w:rsidRPr="00094ADB">
        <w:rPr>
          <w:rStyle w:val="Hyperlink"/>
          <w:rFonts w:ascii="Roboto Condensed" w:hAnsi="Roboto Condensed"/>
          <w:color w:val="000000" w:themeColor="text1"/>
          <w:sz w:val="22"/>
          <w:szCs w:val="22"/>
          <w:lang w:val="en-GB"/>
        </w:rPr>
        <w:t xml:space="preserve">A versatile and customizable low-cost 3D-printed open standard for microscopic imaging. </w:t>
      </w:r>
      <w:r w:rsidRPr="00094ADB">
        <w:rPr>
          <w:rStyle w:val="Hyperlink"/>
          <w:rFonts w:ascii="Roboto Condensed" w:hAnsi="Roboto Condensed"/>
          <w:color w:val="000000" w:themeColor="text1"/>
          <w:sz w:val="22"/>
          <w:szCs w:val="22"/>
        </w:rPr>
        <w:t>Nat Commun 11, 5979 (2020).</w:t>
      </w:r>
    </w:p>
    <w:p w14:paraId="50336D0E" w14:textId="77777777" w:rsidR="00094ADB" w:rsidRPr="00094ADB" w:rsidRDefault="00094ADB" w:rsidP="00094ADB">
      <w:pPr>
        <w:pStyle w:val="Default"/>
        <w:jc w:val="both"/>
        <w:rPr>
          <w:rFonts w:ascii="Roboto Condensed" w:hAnsi="Roboto Condensed"/>
          <w:color w:val="000000" w:themeColor="text1"/>
          <w:sz w:val="21"/>
          <w:szCs w:val="21"/>
          <w:lang w:val="en-US"/>
        </w:rPr>
      </w:pPr>
      <w:r w:rsidRPr="00094ADB">
        <w:rPr>
          <w:rFonts w:ascii="Roboto Condensed" w:hAnsi="Roboto Condensed"/>
          <w:color w:val="000000" w:themeColor="text1"/>
          <w:sz w:val="21"/>
          <w:szCs w:val="21"/>
        </w:rPr>
        <w:t xml:space="preserve">[3] Müller, M., </w:t>
      </w:r>
      <w:proofErr w:type="spellStart"/>
      <w:r w:rsidRPr="00094ADB">
        <w:rPr>
          <w:rFonts w:ascii="Roboto Condensed" w:hAnsi="Roboto Condensed"/>
          <w:color w:val="000000" w:themeColor="text1"/>
          <w:sz w:val="21"/>
          <w:szCs w:val="21"/>
        </w:rPr>
        <w:t>Mönkemöller</w:t>
      </w:r>
      <w:proofErr w:type="spellEnd"/>
      <w:r w:rsidRPr="00094ADB">
        <w:rPr>
          <w:rFonts w:ascii="Roboto Condensed" w:hAnsi="Roboto Condensed"/>
          <w:color w:val="000000" w:themeColor="text1"/>
          <w:sz w:val="21"/>
          <w:szCs w:val="21"/>
        </w:rPr>
        <w:t xml:space="preserve">, V., Hennig, S. </w:t>
      </w:r>
      <w:r w:rsidRPr="00094ADB">
        <w:rPr>
          <w:rFonts w:ascii="Roboto Condensed" w:hAnsi="Roboto Condensed"/>
          <w:i/>
          <w:iCs/>
          <w:color w:val="000000" w:themeColor="text1"/>
          <w:sz w:val="21"/>
          <w:szCs w:val="21"/>
        </w:rPr>
        <w:t xml:space="preserve">et al. </w:t>
      </w:r>
      <w:r w:rsidRPr="00094ADB">
        <w:rPr>
          <w:rFonts w:ascii="Roboto Condensed" w:hAnsi="Roboto Condensed"/>
          <w:color w:val="000000" w:themeColor="text1"/>
          <w:sz w:val="21"/>
          <w:szCs w:val="21"/>
          <w:lang w:val="en-US"/>
        </w:rPr>
        <w:t xml:space="preserve">Open-source image reconstruction of super-resolution structured illumination microscopy data in ImageJ. </w:t>
      </w:r>
      <w:r w:rsidRPr="00094ADB">
        <w:rPr>
          <w:rFonts w:ascii="Roboto Condensed" w:hAnsi="Roboto Condensed"/>
          <w:i/>
          <w:iCs/>
          <w:color w:val="000000" w:themeColor="text1"/>
          <w:sz w:val="21"/>
          <w:szCs w:val="21"/>
          <w:lang w:val="en-US"/>
        </w:rPr>
        <w:t xml:space="preserve">Nat </w:t>
      </w:r>
      <w:proofErr w:type="spellStart"/>
      <w:r w:rsidRPr="00094ADB">
        <w:rPr>
          <w:rFonts w:ascii="Roboto Condensed" w:hAnsi="Roboto Condensed"/>
          <w:i/>
          <w:iCs/>
          <w:color w:val="000000" w:themeColor="text1"/>
          <w:sz w:val="21"/>
          <w:szCs w:val="21"/>
          <w:lang w:val="en-US"/>
        </w:rPr>
        <w:t>Commun</w:t>
      </w:r>
      <w:proofErr w:type="spellEnd"/>
      <w:r w:rsidRPr="00094ADB">
        <w:rPr>
          <w:rFonts w:ascii="Roboto Condensed" w:hAnsi="Roboto Condensed"/>
          <w:i/>
          <w:iCs/>
          <w:color w:val="000000" w:themeColor="text1"/>
          <w:sz w:val="21"/>
          <w:szCs w:val="21"/>
          <w:lang w:val="en-US"/>
        </w:rPr>
        <w:t xml:space="preserve"> </w:t>
      </w:r>
      <w:r w:rsidRPr="00094ADB">
        <w:rPr>
          <w:rFonts w:ascii="Roboto Condensed" w:hAnsi="Roboto Condensed"/>
          <w:b/>
          <w:bCs/>
          <w:color w:val="000000" w:themeColor="text1"/>
          <w:sz w:val="21"/>
          <w:szCs w:val="21"/>
          <w:lang w:val="en-US"/>
        </w:rPr>
        <w:t xml:space="preserve">7, </w:t>
      </w:r>
      <w:r w:rsidRPr="00094ADB">
        <w:rPr>
          <w:rFonts w:ascii="Roboto Condensed" w:hAnsi="Roboto Condensed"/>
          <w:color w:val="000000" w:themeColor="text1"/>
          <w:sz w:val="21"/>
          <w:szCs w:val="21"/>
          <w:lang w:val="en-US"/>
        </w:rPr>
        <w:t xml:space="preserve">10980 (2016) doi:10.1038/ncomms10980 </w:t>
      </w:r>
    </w:p>
    <w:p w14:paraId="5FEB8B8C" w14:textId="77777777" w:rsidR="00094ADB" w:rsidRPr="00094ADB" w:rsidRDefault="00094ADB" w:rsidP="00094ADB">
      <w:pPr>
        <w:pStyle w:val="Default"/>
        <w:jc w:val="both"/>
        <w:rPr>
          <w:rFonts w:ascii="Roboto Condensed" w:hAnsi="Roboto Condensed"/>
          <w:color w:val="000000" w:themeColor="text1"/>
          <w:sz w:val="21"/>
          <w:szCs w:val="21"/>
          <w:lang w:val="en-US"/>
        </w:rPr>
      </w:pPr>
      <w:r w:rsidRPr="00094ADB">
        <w:rPr>
          <w:rFonts w:ascii="Roboto Condensed" w:hAnsi="Roboto Condensed"/>
          <w:color w:val="000000" w:themeColor="text1"/>
          <w:sz w:val="21"/>
          <w:szCs w:val="21"/>
          <w:lang w:val="en-US"/>
        </w:rPr>
        <w:t xml:space="preserve">[4] Schermelleh, Lothar, Rainer Heintzmann, and Heinrich Leonhardt. "A guide to super-resolution fluorescence microscopy." The Journal of Cell Biology 190.2 (2010): 165-175. Web. 27 Nov. 2019. </w:t>
      </w:r>
    </w:p>
    <w:p w14:paraId="6A55756A" w14:textId="77777777" w:rsidR="00094ADB" w:rsidRPr="00094ADB" w:rsidRDefault="00094ADB" w:rsidP="00094ADB">
      <w:pPr>
        <w:jc w:val="both"/>
        <w:rPr>
          <w:rFonts w:ascii="Roboto Condensed" w:hAnsi="Roboto Condensed"/>
          <w:color w:val="000000" w:themeColor="text1"/>
          <w:sz w:val="21"/>
          <w:szCs w:val="21"/>
          <w:lang w:val="en-US"/>
        </w:rPr>
      </w:pPr>
      <w:r w:rsidRPr="00094ADB">
        <w:rPr>
          <w:rFonts w:ascii="Roboto Condensed" w:hAnsi="Roboto Condensed"/>
          <w:color w:val="000000" w:themeColor="text1"/>
          <w:sz w:val="21"/>
          <w:szCs w:val="21"/>
          <w:lang w:val="en-US"/>
        </w:rPr>
        <w:lastRenderedPageBreak/>
        <w:t xml:space="preserve">[5] DMD-based super-resolution structured illumination microscopy visualizes live cell dynamics at high speed and low cost, Alice Sandmeyer, Mario </w:t>
      </w:r>
      <w:proofErr w:type="spellStart"/>
      <w:r w:rsidRPr="00094ADB">
        <w:rPr>
          <w:rFonts w:ascii="Roboto Condensed" w:hAnsi="Roboto Condensed"/>
          <w:color w:val="000000" w:themeColor="text1"/>
          <w:sz w:val="21"/>
          <w:szCs w:val="21"/>
          <w:lang w:val="en-US"/>
        </w:rPr>
        <w:t>Lachetta</w:t>
      </w:r>
      <w:proofErr w:type="spellEnd"/>
      <w:r w:rsidRPr="00094ADB">
        <w:rPr>
          <w:rFonts w:ascii="Roboto Condensed" w:hAnsi="Roboto Condensed"/>
          <w:color w:val="000000" w:themeColor="text1"/>
          <w:sz w:val="21"/>
          <w:szCs w:val="21"/>
          <w:lang w:val="en-US"/>
        </w:rPr>
        <w:t xml:space="preserve">, </w:t>
      </w:r>
      <w:proofErr w:type="spellStart"/>
      <w:r w:rsidRPr="00094ADB">
        <w:rPr>
          <w:rFonts w:ascii="Roboto Condensed" w:hAnsi="Roboto Condensed"/>
          <w:color w:val="000000" w:themeColor="text1"/>
          <w:sz w:val="21"/>
          <w:szCs w:val="21"/>
          <w:lang w:val="en-US"/>
        </w:rPr>
        <w:t>Hauke</w:t>
      </w:r>
      <w:proofErr w:type="spellEnd"/>
      <w:r w:rsidRPr="00094ADB">
        <w:rPr>
          <w:rFonts w:ascii="Roboto Condensed" w:hAnsi="Roboto Condensed"/>
          <w:color w:val="000000" w:themeColor="text1"/>
          <w:sz w:val="21"/>
          <w:szCs w:val="21"/>
          <w:lang w:val="en-US"/>
        </w:rPr>
        <w:t xml:space="preserve"> Sandmeyer, Wolfgang </w:t>
      </w:r>
      <w:proofErr w:type="spellStart"/>
      <w:r w:rsidRPr="00094ADB">
        <w:rPr>
          <w:rFonts w:ascii="Roboto Condensed" w:hAnsi="Roboto Condensed"/>
          <w:color w:val="000000" w:themeColor="text1"/>
          <w:sz w:val="21"/>
          <w:szCs w:val="21"/>
          <w:lang w:val="en-US"/>
        </w:rPr>
        <w:t>Hübner</w:t>
      </w:r>
      <w:proofErr w:type="spellEnd"/>
      <w:r w:rsidRPr="00094ADB">
        <w:rPr>
          <w:rFonts w:ascii="Roboto Condensed" w:hAnsi="Roboto Condensed"/>
          <w:color w:val="000000" w:themeColor="text1"/>
          <w:sz w:val="21"/>
          <w:szCs w:val="21"/>
          <w:lang w:val="en-US"/>
        </w:rPr>
        <w:t xml:space="preserve">, Thomas </w:t>
      </w:r>
      <w:proofErr w:type="spellStart"/>
      <w:r w:rsidRPr="00094ADB">
        <w:rPr>
          <w:rFonts w:ascii="Roboto Condensed" w:hAnsi="Roboto Condensed"/>
          <w:color w:val="000000" w:themeColor="text1"/>
          <w:sz w:val="21"/>
          <w:szCs w:val="21"/>
          <w:lang w:val="en-US"/>
        </w:rPr>
        <w:t>Huser</w:t>
      </w:r>
      <w:proofErr w:type="spellEnd"/>
      <w:r w:rsidRPr="00094ADB">
        <w:rPr>
          <w:rFonts w:ascii="Roboto Condensed" w:hAnsi="Roboto Condensed"/>
          <w:color w:val="000000" w:themeColor="text1"/>
          <w:sz w:val="21"/>
          <w:szCs w:val="21"/>
          <w:lang w:val="en-US"/>
        </w:rPr>
        <w:t xml:space="preserve">, Marcel Müller, </w:t>
      </w:r>
      <w:proofErr w:type="spellStart"/>
      <w:r w:rsidRPr="00094ADB">
        <w:rPr>
          <w:rFonts w:ascii="Roboto Condensed" w:hAnsi="Roboto Condensed"/>
          <w:color w:val="000000" w:themeColor="text1"/>
          <w:sz w:val="21"/>
          <w:szCs w:val="21"/>
          <w:lang w:val="en-US"/>
        </w:rPr>
        <w:t>bioRxiv</w:t>
      </w:r>
      <w:proofErr w:type="spellEnd"/>
    </w:p>
    <w:p w14:paraId="6B865180" w14:textId="77777777" w:rsidR="00094ADB" w:rsidRPr="00094ADB" w:rsidRDefault="00094ADB" w:rsidP="00094ADB">
      <w:pPr>
        <w:jc w:val="both"/>
        <w:rPr>
          <w:rFonts w:ascii="Roboto Condensed" w:hAnsi="Roboto Condensed"/>
          <w:color w:val="000000" w:themeColor="text1"/>
          <w:sz w:val="21"/>
          <w:szCs w:val="21"/>
          <w:lang w:val="en-US"/>
        </w:rPr>
      </w:pPr>
    </w:p>
    <w:p w14:paraId="1AF18E38" w14:textId="77777777" w:rsidR="00094ADB" w:rsidRPr="00094ADB" w:rsidRDefault="00094ADB" w:rsidP="00094ADB">
      <w:pPr>
        <w:jc w:val="both"/>
        <w:rPr>
          <w:rFonts w:ascii="Roboto Condensed" w:hAnsi="Roboto Condensed"/>
          <w:color w:val="000000" w:themeColor="text1"/>
          <w:sz w:val="21"/>
          <w:szCs w:val="21"/>
          <w:lang w:val="en-US"/>
        </w:rPr>
      </w:pPr>
    </w:p>
    <w:p w14:paraId="3FE9B16B" w14:textId="77777777" w:rsidR="00094ADB" w:rsidRPr="00094ADB" w:rsidRDefault="00094ADB" w:rsidP="00094ADB">
      <w:pPr>
        <w:jc w:val="both"/>
        <w:rPr>
          <w:rFonts w:ascii="Roboto Condensed" w:hAnsi="Roboto Condensed"/>
          <w:color w:val="000000" w:themeColor="text1"/>
          <w:sz w:val="21"/>
          <w:szCs w:val="21"/>
          <w:lang w:val="en-US"/>
        </w:rPr>
      </w:pPr>
    </w:p>
    <w:p w14:paraId="03481CC2" w14:textId="77777777" w:rsidR="00094ADB" w:rsidRPr="00094ADB" w:rsidRDefault="00094ADB" w:rsidP="00094ADB">
      <w:pPr>
        <w:jc w:val="both"/>
        <w:rPr>
          <w:rFonts w:ascii="Roboto Condensed" w:hAnsi="Roboto Condensed"/>
          <w:color w:val="000000" w:themeColor="text1"/>
          <w:sz w:val="21"/>
          <w:szCs w:val="21"/>
          <w:lang w:val="en-US"/>
        </w:rPr>
      </w:pPr>
    </w:p>
    <w:p w14:paraId="426EED7C" w14:textId="5866250F" w:rsidR="00B356CA" w:rsidRPr="00094ADB" w:rsidRDefault="00B356CA" w:rsidP="00864D22">
      <w:pPr>
        <w:spacing w:after="0" w:line="360" w:lineRule="auto"/>
        <w:jc w:val="both"/>
        <w:rPr>
          <w:rFonts w:ascii="Roboto Condensed" w:hAnsi="Roboto Condensed"/>
          <w:color w:val="000000" w:themeColor="text1"/>
          <w:sz w:val="22"/>
          <w:szCs w:val="22"/>
          <w:lang w:val="en-US"/>
        </w:rPr>
      </w:pPr>
    </w:p>
    <w:sectPr w:rsidR="00B356CA" w:rsidRPr="00094ADB" w:rsidSect="00956D7F">
      <w:headerReference w:type="even" r:id="rId24"/>
      <w:headerReference w:type="default" r:id="rId25"/>
      <w:footerReference w:type="even" r:id="rId26"/>
      <w:footerReference w:type="default" r:id="rId27"/>
      <w:headerReference w:type="first" r:id="rId28"/>
      <w:footerReference w:type="first" r:id="rId29"/>
      <w:pgSz w:w="11900" w:h="16840"/>
      <w:pgMar w:top="1384" w:right="1127" w:bottom="2612" w:left="1134" w:header="709" w:footer="227"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Rainer Heintzmann" w:date="2022-05-28T14:01:00Z" w:initials="r">
    <w:p w14:paraId="348BF8CE" w14:textId="43F05912" w:rsidR="0070006F" w:rsidRDefault="0070006F">
      <w:pPr>
        <w:pStyle w:val="CommentText"/>
      </w:pPr>
      <w:r>
        <w:rPr>
          <w:rStyle w:val="CommentReference"/>
        </w:rPr>
        <w:annotationRef/>
      </w:r>
      <w:r>
        <w:t xml:space="preserve">? Das soll doch kein Antrag </w:t>
      </w:r>
      <w:proofErr w:type="gramStart"/>
      <w:r>
        <w:t>sein</w:t>
      </w:r>
      <w:proofErr w:type="gramEnd"/>
      <w:r>
        <w:t xml:space="preserve"> sondern ein Abschlussbericht oder?</w:t>
      </w:r>
    </w:p>
  </w:comment>
  <w:comment w:id="14" w:author="Rainer Heintzmann [2]" w:date="2022-05-28T14:10:00Z" w:initials="r">
    <w:p w14:paraId="075AE465" w14:textId="787DB29B" w:rsidR="00BA6A6F" w:rsidRDefault="00BA6A6F">
      <w:pPr>
        <w:pStyle w:val="CommentText"/>
      </w:pPr>
      <w:r>
        <w:rPr>
          <w:rStyle w:val="CommentReference"/>
        </w:rPr>
        <w:annotationRef/>
      </w:r>
      <w:r>
        <w:t>Was bedeutet „ff.</w:t>
      </w:r>
      <w:proofErr w:type="gramStart"/>
      <w:r>
        <w:t>“ ?</w:t>
      </w:r>
      <w:proofErr w:type="gramEnd"/>
      <w:r>
        <w:t xml:space="preserve"> Ist mir nicht geläufig.</w:t>
      </w:r>
    </w:p>
  </w:comment>
  <w:comment w:id="36" w:author="Rainer Heintzmann [4]" w:date="2022-05-28T14:16:00Z" w:initials="r">
    <w:p w14:paraId="655D71F7" w14:textId="2FE8B259" w:rsidR="00BA6A6F" w:rsidRDefault="00BA6A6F">
      <w:pPr>
        <w:pStyle w:val="CommentText"/>
      </w:pPr>
      <w:r>
        <w:rPr>
          <w:rStyle w:val="CommentReference"/>
        </w:rPr>
        <w:annotationRef/>
      </w:r>
      <w:r>
        <w:t xml:space="preserve">Was genau wurde hier mit GFP markiert? Oder war es einfach </w:t>
      </w:r>
      <w:proofErr w:type="spellStart"/>
      <w:r>
        <w:t>zytoplasmisches</w:t>
      </w:r>
      <w:proofErr w:type="spellEnd"/>
      <w:r>
        <w:t xml:space="preserve"> GFP?</w:t>
      </w:r>
    </w:p>
  </w:comment>
  <w:comment w:id="37" w:author="Rainer Heintzmann [3]" w:date="2022-05-28T14:16:00Z" w:initials="r">
    <w:p w14:paraId="1CA944E4" w14:textId="6254AC28" w:rsidR="00BA6A6F" w:rsidRDefault="00BA6A6F">
      <w:pPr>
        <w:pStyle w:val="CommentText"/>
      </w:pPr>
      <w:r>
        <w:rPr>
          <w:rStyle w:val="CommentReference"/>
        </w:rPr>
        <w:annotationRef/>
      </w:r>
      <w:r>
        <w:t>? was soll der Farbstoff hier? Wurden die Zellen damit angefärbt? Wenn ja, was genau wurde angefärbt?)</w:t>
      </w:r>
    </w:p>
  </w:comment>
  <w:comment w:id="38" w:author="Rainer Heintzmann [5]" w:date="2022-05-28T14:18:00Z" w:initials="r">
    <w:p w14:paraId="0D0ED48E" w14:textId="59407482" w:rsidR="00BA6A6F" w:rsidRDefault="00BA6A6F">
      <w:pPr>
        <w:pStyle w:val="CommentText"/>
      </w:pPr>
      <w:r>
        <w:rPr>
          <w:rStyle w:val="CommentReference"/>
        </w:rPr>
        <w:annotationRef/>
      </w:r>
      <w:r>
        <w:t xml:space="preserve">Wie wurde Alexa </w:t>
      </w:r>
      <w:proofErr w:type="spellStart"/>
      <w:r>
        <w:t>FLour</w:t>
      </w:r>
      <w:proofErr w:type="spellEnd"/>
      <w:r>
        <w:t xml:space="preserve"> 647 denn bei lebenden Zellen eingesetzt? Das muss man genauer sagen.</w:t>
      </w:r>
    </w:p>
  </w:comment>
  <w:comment w:id="56" w:author="Rainer Heintzmann [6]" w:date="2022-05-28T14:27:00Z" w:initials="r">
    <w:p w14:paraId="4DF384F7" w14:textId="69D88601" w:rsidR="001F6CCD" w:rsidRDefault="001F6CCD">
      <w:pPr>
        <w:pStyle w:val="CommentText"/>
      </w:pPr>
      <w:r>
        <w:rPr>
          <w:rStyle w:val="CommentReference"/>
        </w:rPr>
        <w:annotationRef/>
      </w:r>
      <w:r>
        <w:t>Ich habe in dem Link nichts zum FPGA gefunden. Was für ein FPGA war das und wie wurde er programmiert?</w:t>
      </w:r>
    </w:p>
  </w:comment>
  <w:comment w:id="120" w:author="Rainer Heintzmann [7]" w:date="2022-05-28T14:41:00Z" w:initials="r">
    <w:p w14:paraId="5BF5EF3D" w14:textId="0CA635FB" w:rsidR="001F6CCD" w:rsidRDefault="001F6CCD">
      <w:pPr>
        <w:pStyle w:val="CommentText"/>
      </w:pPr>
      <w:r>
        <w:rPr>
          <w:rStyle w:val="CommentReference"/>
        </w:rPr>
        <w:annotationRef/>
      </w:r>
      <w:r>
        <w:t>Ich dachte die ist bei ca. 25.000 f</w:t>
      </w:r>
      <w:proofErr w:type="spellStart"/>
      <w:r>
        <w:t>ps</w:t>
      </w:r>
      <w:proofErr w:type="spellEnd"/>
      <w:r>
        <w:t>. Habt ihr 25.000 Bilder pro Sekund aufgenommen? Ich bin beeindruckt!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48BF8CE" w15:done="0"/>
  <w15:commentEx w15:paraId="075AE465" w15:done="0"/>
  <w15:commentEx w15:paraId="655D71F7" w15:done="0"/>
  <w15:commentEx w15:paraId="1CA944E4" w15:done="0"/>
  <w15:commentEx w15:paraId="0D0ED48E" w15:done="0"/>
  <w15:commentEx w15:paraId="4DF384F7" w15:done="0"/>
  <w15:commentEx w15:paraId="5BF5EF3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CA9D1" w16cex:dateUtc="2022-05-28T12:01:00Z"/>
  <w16cex:commentExtensible w16cex:durableId="263CABE8" w16cex:dateUtc="2022-05-28T12:10:00Z"/>
  <w16cex:commentExtensible w16cex:durableId="263CAD4E" w16cex:dateUtc="2022-05-28T12:16:00Z"/>
  <w16cex:commentExtensible w16cex:durableId="263CAD25" w16cex:dateUtc="2022-05-28T12:16:00Z"/>
  <w16cex:commentExtensible w16cex:durableId="263CADCA" w16cex:dateUtc="2022-05-28T12:18:00Z"/>
  <w16cex:commentExtensible w16cex:durableId="263CAFC7" w16cex:dateUtc="2022-05-28T12:27:00Z"/>
  <w16cex:commentExtensible w16cex:durableId="263CB334" w16cex:dateUtc="2022-05-28T12: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48BF8CE" w16cid:durableId="263CA9D1"/>
  <w16cid:commentId w16cid:paraId="075AE465" w16cid:durableId="263CABE8"/>
  <w16cid:commentId w16cid:paraId="655D71F7" w16cid:durableId="263CAD4E"/>
  <w16cid:commentId w16cid:paraId="1CA944E4" w16cid:durableId="263CAD25"/>
  <w16cid:commentId w16cid:paraId="0D0ED48E" w16cid:durableId="263CADCA"/>
  <w16cid:commentId w16cid:paraId="4DF384F7" w16cid:durableId="263CAFC7"/>
  <w16cid:commentId w16cid:paraId="5BF5EF3D" w16cid:durableId="263CB33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DA7E4" w14:textId="77777777" w:rsidR="00E64E6F" w:rsidRDefault="00E64E6F" w:rsidP="00C3486B">
      <w:r>
        <w:separator/>
      </w:r>
    </w:p>
  </w:endnote>
  <w:endnote w:type="continuationSeparator" w:id="0">
    <w:p w14:paraId="7017E5C1" w14:textId="77777777" w:rsidR="00E64E6F" w:rsidRDefault="00E64E6F" w:rsidP="00C3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poS">
    <w:altName w:val="Cambria"/>
    <w:charset w:val="00"/>
    <w:family w:val="auto"/>
    <w:pitch w:val="variable"/>
    <w:sig w:usb0="800001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boto Condensed">
    <w:panose1 w:val="02000000000000000000"/>
    <w:charset w:val="00"/>
    <w:family w:val="auto"/>
    <w:pitch w:val="variable"/>
    <w:sig w:usb0="E00002FF" w:usb1="5000205B" w:usb2="00000020" w:usb3="00000000" w:csb0="0000019F" w:csb1="00000000"/>
  </w:font>
  <w:font w:name="Myriad Pro">
    <w:altName w:val="Segoe UI"/>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6C8B7" w14:textId="77777777" w:rsidR="00EE22BD" w:rsidRDefault="00EE22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4011" w14:textId="0597CC9D" w:rsidR="00C407C7" w:rsidRDefault="00C407C7">
    <w:pPr>
      <w:ind w:right="260"/>
      <w:rPr>
        <w:color w:val="0F243E" w:themeColor="text2" w:themeShade="80"/>
        <w:sz w:val="26"/>
        <w:szCs w:val="26"/>
      </w:rPr>
    </w:pPr>
  </w:p>
  <w:p w14:paraId="0F552A91" w14:textId="2B914D99" w:rsidR="00C407C7" w:rsidRDefault="00C407C7">
    <w:pPr>
      <w:pStyle w:val="Footer"/>
    </w:pPr>
    <w:r>
      <w:rPr>
        <w:noProof/>
        <w:color w:val="1F497D" w:themeColor="text2"/>
        <w:sz w:val="26"/>
        <w:szCs w:val="26"/>
      </w:rPr>
      <mc:AlternateContent>
        <mc:Choice Requires="wps">
          <w:drawing>
            <wp:anchor distT="0" distB="0" distL="114300" distR="114300" simplePos="0" relativeHeight="251664384" behindDoc="0" locked="0" layoutInCell="1" allowOverlap="1" wp14:anchorId="0A0C83A0" wp14:editId="2519FC08">
              <wp:simplePos x="0" y="0"/>
              <wp:positionH relativeFrom="page">
                <wp:posOffset>3352165</wp:posOffset>
              </wp:positionH>
              <wp:positionV relativeFrom="page">
                <wp:posOffset>10239375</wp:posOffset>
              </wp:positionV>
              <wp:extent cx="388620" cy="313055"/>
              <wp:effectExtent l="0" t="0" r="3175" b="0"/>
              <wp:wrapNone/>
              <wp:docPr id="7" name="Textfeld 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A0C83A0" id="_x0000_t202" coordsize="21600,21600" o:spt="202" path="m,l,21600r21600,l21600,xe">
              <v:stroke joinstyle="miter"/>
              <v:path gradientshapeok="t" o:connecttype="rect"/>
            </v:shapetype>
            <v:shape id="Textfeld 7" o:spid="_x0000_s1026" type="#_x0000_t202" style="position:absolute;margin-left:263.95pt;margin-top:806.25pt;width:30.6pt;height:24.65pt;z-index:25166438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" fillcolor="white [3201]" stroked="f" strokeweight=".5pt">
              <v:textbox style="mso-fit-shape-to-text:t" inset="0,,0">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DAFD2" w14:textId="0D201D25" w:rsidR="00C407C7" w:rsidRDefault="00C407C7">
    <w:pPr>
      <w:ind w:right="260"/>
      <w:rPr>
        <w:color w:val="0F243E" w:themeColor="text2" w:themeShade="80"/>
        <w:sz w:val="26"/>
        <w:szCs w:val="26"/>
      </w:rPr>
    </w:pPr>
  </w:p>
  <w:p w14:paraId="55F3355E" w14:textId="240AD21C" w:rsidR="00C407C7" w:rsidRDefault="00C407C7">
    <w:pPr>
      <w:pStyle w:val="Footer"/>
    </w:pPr>
    <w:r>
      <w:rPr>
        <w:noProof/>
        <w:color w:val="1F497D" w:themeColor="text2"/>
        <w:sz w:val="26"/>
        <w:szCs w:val="26"/>
      </w:rPr>
      <mc:AlternateContent>
        <mc:Choice Requires="wps">
          <w:drawing>
            <wp:anchor distT="0" distB="0" distL="114300" distR="114300" simplePos="0" relativeHeight="251662336" behindDoc="0" locked="0" layoutInCell="1" allowOverlap="1" wp14:anchorId="4A5ED17F" wp14:editId="01CE56C5">
              <wp:simplePos x="0" y="0"/>
              <wp:positionH relativeFrom="page">
                <wp:posOffset>3688715</wp:posOffset>
              </wp:positionH>
              <wp:positionV relativeFrom="page">
                <wp:posOffset>10287635</wp:posOffset>
              </wp:positionV>
              <wp:extent cx="388620" cy="313055"/>
              <wp:effectExtent l="0" t="0" r="3175"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5ED17F" id="_x0000_t202" coordsize="21600,21600" o:spt="202" path="m,l,21600r21600,l21600,xe">
              <v:stroke joinstyle="miter"/>
              <v:path gradientshapeok="t" o:connecttype="rect"/>
            </v:shapetype>
            <v:shape id="Textfeld 49" o:spid="_x0000_s1027" type="#_x0000_t202" style="position:absolute;margin-left:290.45pt;margin-top:810.05pt;width:30.6pt;height:24.65pt;z-index:25166233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" fillcolor="white [3201]" stroked="f" strokeweight=".5pt">
              <v:textbox style="mso-fit-shape-to-text:t" inset="0,,0">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CD446" w14:textId="77777777" w:rsidR="00E64E6F" w:rsidRDefault="00E64E6F" w:rsidP="00C3486B">
      <w:r>
        <w:separator/>
      </w:r>
    </w:p>
  </w:footnote>
  <w:footnote w:type="continuationSeparator" w:id="0">
    <w:p w14:paraId="5078BA53" w14:textId="77777777" w:rsidR="00E64E6F" w:rsidRDefault="00E64E6F" w:rsidP="00C3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731CB" w14:textId="77777777" w:rsidR="00EE22BD" w:rsidRDefault="00EE22B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DC27" w14:textId="1F7D6F6F" w:rsidR="00DB623B" w:rsidRDefault="00C407C7" w:rsidP="00A05949">
    <w:pPr>
      <w:pStyle w:val="Header"/>
      <w:tabs>
        <w:tab w:val="clear" w:pos="4536"/>
        <w:tab w:val="clear" w:pos="9072"/>
        <w:tab w:val="left" w:pos="8727"/>
      </w:tabs>
    </w:pPr>
    <w:r>
      <w:rPr>
        <w:noProof/>
      </w:rPr>
      <w:drawing>
        <wp:anchor distT="0" distB="0" distL="114300" distR="114300" simplePos="0" relativeHeight="251658240" behindDoc="1" locked="0" layoutInCell="1" allowOverlap="1" wp14:anchorId="545482F7" wp14:editId="30F3B94F">
          <wp:simplePos x="0" y="0"/>
          <wp:positionH relativeFrom="page">
            <wp:posOffset>52705</wp:posOffset>
          </wp:positionH>
          <wp:positionV relativeFrom="page">
            <wp:posOffset>-215900</wp:posOffset>
          </wp:positionV>
          <wp:extent cx="7559675" cy="10691495"/>
          <wp:effectExtent l="0" t="0" r="0" b="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3.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p>
  <w:p w14:paraId="5FC5D0F6" w14:textId="77777777" w:rsidR="00DB623B" w:rsidRDefault="00DB623B" w:rsidP="00A05949">
    <w:pPr>
      <w:pStyle w:val="Header"/>
      <w:tabs>
        <w:tab w:val="clear" w:pos="4536"/>
        <w:tab w:val="clear" w:pos="9072"/>
        <w:tab w:val="left" w:pos="8727"/>
      </w:tabs>
    </w:pPr>
  </w:p>
  <w:p w14:paraId="241E41C0" w14:textId="29A0F901" w:rsidR="00DC29A4" w:rsidRDefault="00A05949" w:rsidP="00A05949">
    <w:pPr>
      <w:pStyle w:val="Header"/>
      <w:tabs>
        <w:tab w:val="clear" w:pos="4536"/>
        <w:tab w:val="clear" w:pos="9072"/>
        <w:tab w:val="left" w:pos="8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CA8EF" w14:textId="3CF6D5EE" w:rsidR="00DC29A4" w:rsidRDefault="00C407C7">
    <w:pPr>
      <w:pStyle w:val="Header"/>
    </w:pPr>
    <w:r>
      <w:rPr>
        <w:noProof/>
      </w:rPr>
      <w:drawing>
        <wp:anchor distT="0" distB="0" distL="114300" distR="114300" simplePos="0" relativeHeight="251659264" behindDoc="1" locked="0" layoutInCell="1" allowOverlap="1" wp14:anchorId="3B1DB097" wp14:editId="293528D8">
          <wp:simplePos x="0" y="0"/>
          <wp:positionH relativeFrom="page">
            <wp:posOffset>2540</wp:posOffset>
          </wp:positionH>
          <wp:positionV relativeFrom="page">
            <wp:posOffset>-215900</wp:posOffset>
          </wp:positionV>
          <wp:extent cx="7559675" cy="10691495"/>
          <wp:effectExtent l="0" t="0" r="0" b="0"/>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r w:rsidR="006C7E4F">
      <w:rPr>
        <w:noProof/>
      </w:rPr>
      <mc:AlternateContent>
        <mc:Choice Requires="wps">
          <w:drawing>
            <wp:anchor distT="0" distB="0" distL="114300" distR="114300" simplePos="0" relativeHeight="251660288" behindDoc="0" locked="0" layoutInCell="1" allowOverlap="1" wp14:anchorId="49001E36" wp14:editId="6479EB4B">
              <wp:simplePos x="0" y="0"/>
              <wp:positionH relativeFrom="column">
                <wp:posOffset>-297526</wp:posOffset>
              </wp:positionH>
              <wp:positionV relativeFrom="paragraph">
                <wp:posOffset>2819458</wp:posOffset>
              </wp:positionV>
              <wp:extent cx="6664036" cy="1018309"/>
              <wp:effectExtent l="0" t="0" r="3810" b="0"/>
              <wp:wrapNone/>
              <wp:docPr id="1" name="Rechteck 1"/>
              <wp:cNvGraphicFramePr/>
              <a:graphic xmlns:a="http://schemas.openxmlformats.org/drawingml/2006/main">
                <a:graphicData uri="http://schemas.microsoft.com/office/word/2010/wordprocessingShape">
                  <wps:wsp>
                    <wps:cNvSpPr/>
                    <wps:spPr>
                      <a:xfrm>
                        <a:off x="0" y="0"/>
                        <a:ext cx="6664036" cy="101830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4E1D49C2" id="Rechteck 1" o:spid="_x0000_s1026" style="position:absolute;margin-left:-23.45pt;margin-top:222pt;width:524.75pt;height:8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" fillcolor="white [3212]"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4157A"/>
    <w:multiLevelType w:val="hybridMultilevel"/>
    <w:tmpl w:val="5F605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8A4DB2"/>
    <w:multiLevelType w:val="hybridMultilevel"/>
    <w:tmpl w:val="7E8C5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DAD7A8D"/>
    <w:multiLevelType w:val="hybridMultilevel"/>
    <w:tmpl w:val="C6CE4A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7D5558"/>
    <w:multiLevelType w:val="hybridMultilevel"/>
    <w:tmpl w:val="BF9C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45BFE"/>
    <w:multiLevelType w:val="hybridMultilevel"/>
    <w:tmpl w:val="933E2CFC"/>
    <w:lvl w:ilvl="0" w:tplc="42CC17D2">
      <w:start w:val="1"/>
      <w:numFmt w:val="bullet"/>
      <w:pStyle w:val="ListBullet"/>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AA4707"/>
    <w:multiLevelType w:val="hybridMultilevel"/>
    <w:tmpl w:val="45F2EBEA"/>
    <w:lvl w:ilvl="0" w:tplc="0407000F">
      <w:start w:val="1"/>
      <w:numFmt w:val="decimal"/>
      <w:lvlText w:val="%1."/>
      <w:lvlJc w:val="left"/>
      <w:pPr>
        <w:ind w:left="502" w:hanging="360"/>
      </w:p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num w:numId="1">
    <w:abstractNumId w:val="8"/>
  </w:num>
  <w:num w:numId="2">
    <w:abstractNumId w:val="5"/>
  </w:num>
  <w:num w:numId="3">
    <w:abstractNumId w:val="1"/>
  </w:num>
  <w:num w:numId="4">
    <w:abstractNumId w:val="9"/>
  </w:num>
  <w:num w:numId="5">
    <w:abstractNumId w:val="6"/>
  </w:num>
  <w:num w:numId="6">
    <w:abstractNumId w:val="7"/>
  </w:num>
  <w:num w:numId="7">
    <w:abstractNumId w:val="3"/>
  </w:num>
  <w:num w:numId="8">
    <w:abstractNumId w:val="4"/>
  </w:num>
  <w:num w:numId="9">
    <w:abstractNumId w:val="10"/>
  </w:num>
  <w:num w:numId="10">
    <w:abstractNumId w:val="2"/>
  </w:num>
  <w:num w:numId="1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iner Heintzmann">
    <w15:presenceInfo w15:providerId="AD" w15:userId="S::rainer.heintzmann@uni-jena.de::3a62a29e-a827-4620-a4a6-8df29ccc9b85"/>
  </w15:person>
  <w15:person w15:author="Rainer Heintzmann [2]">
    <w15:presenceInfo w15:providerId="AD" w15:userId="S::rainer.heintzmann@uni-jena.de::3a62a29e-a827-4620-a4a6-8df29ccc9b85"/>
  </w15:person>
  <w15:person w15:author="Rainer Heintzmann [3]">
    <w15:presenceInfo w15:providerId="AD" w15:userId="S::rainer.heintzmann@uni-jena.de::3a62a29e-a827-4620-a4a6-8df29ccc9b85"/>
  </w15:person>
  <w15:person w15:author="Rainer Heintzmann [4]">
    <w15:presenceInfo w15:providerId="AD" w15:userId="S::rainer.heintzmann@uni-jena.de::3a62a29e-a827-4620-a4a6-8df29ccc9b85"/>
  </w15:person>
  <w15:person w15:author="Rainer Heintzmann [5]">
    <w15:presenceInfo w15:providerId="AD" w15:userId="S::rainer.heintzmann@uni-jena.de::3a62a29e-a827-4620-a4a6-8df29ccc9b85"/>
  </w15:person>
  <w15:person w15:author="Rainer Heintzmann [6]">
    <w15:presenceInfo w15:providerId="AD" w15:userId="S::rainer.heintzmann@uni-jena.de::3a62a29e-a827-4620-a4a6-8df29ccc9b85"/>
  </w15:person>
  <w15:person w15:author="Rainer Heintzmann [7]">
    <w15:presenceInfo w15:providerId="AD" w15:userId="S::rainer.heintzmann@uni-jena.de::3a62a29e-a827-4620-a4a6-8df29ccc9b8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trackRevisions/>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DE"/>
    <w:rsid w:val="00000872"/>
    <w:rsid w:val="00003BCF"/>
    <w:rsid w:val="00025CD3"/>
    <w:rsid w:val="000573E4"/>
    <w:rsid w:val="00094ADB"/>
    <w:rsid w:val="000C4538"/>
    <w:rsid w:val="000D421E"/>
    <w:rsid w:val="00106588"/>
    <w:rsid w:val="0010786A"/>
    <w:rsid w:val="00123087"/>
    <w:rsid w:val="0013527A"/>
    <w:rsid w:val="00145444"/>
    <w:rsid w:val="00154DCB"/>
    <w:rsid w:val="001B47BB"/>
    <w:rsid w:val="001C5097"/>
    <w:rsid w:val="001F6CCD"/>
    <w:rsid w:val="002332F7"/>
    <w:rsid w:val="00255090"/>
    <w:rsid w:val="00257AA5"/>
    <w:rsid w:val="002764E4"/>
    <w:rsid w:val="00283190"/>
    <w:rsid w:val="00286F5C"/>
    <w:rsid w:val="002B46E8"/>
    <w:rsid w:val="002C1D73"/>
    <w:rsid w:val="002C312C"/>
    <w:rsid w:val="002D7FDF"/>
    <w:rsid w:val="002E2955"/>
    <w:rsid w:val="002E6F54"/>
    <w:rsid w:val="00311BD7"/>
    <w:rsid w:val="00327595"/>
    <w:rsid w:val="003307F3"/>
    <w:rsid w:val="00337495"/>
    <w:rsid w:val="003853FD"/>
    <w:rsid w:val="003A6423"/>
    <w:rsid w:val="003E4918"/>
    <w:rsid w:val="00411CD2"/>
    <w:rsid w:val="00414465"/>
    <w:rsid w:val="00420B0A"/>
    <w:rsid w:val="004507E0"/>
    <w:rsid w:val="004729ED"/>
    <w:rsid w:val="00475A17"/>
    <w:rsid w:val="004A5ECF"/>
    <w:rsid w:val="004B18C5"/>
    <w:rsid w:val="004C2B8F"/>
    <w:rsid w:val="004E08D2"/>
    <w:rsid w:val="00585FD7"/>
    <w:rsid w:val="005904D4"/>
    <w:rsid w:val="005A499A"/>
    <w:rsid w:val="005D23C1"/>
    <w:rsid w:val="005D7CAD"/>
    <w:rsid w:val="00610CD7"/>
    <w:rsid w:val="006357BF"/>
    <w:rsid w:val="00650E00"/>
    <w:rsid w:val="006C7E4F"/>
    <w:rsid w:val="006D57DC"/>
    <w:rsid w:val="006F7F87"/>
    <w:rsid w:val="0070006F"/>
    <w:rsid w:val="00723D7D"/>
    <w:rsid w:val="007373B0"/>
    <w:rsid w:val="00740428"/>
    <w:rsid w:val="00761493"/>
    <w:rsid w:val="007D2103"/>
    <w:rsid w:val="008006C5"/>
    <w:rsid w:val="00831323"/>
    <w:rsid w:val="00864D22"/>
    <w:rsid w:val="008B5C0B"/>
    <w:rsid w:val="008C286E"/>
    <w:rsid w:val="00954460"/>
    <w:rsid w:val="00956D7F"/>
    <w:rsid w:val="00966FF4"/>
    <w:rsid w:val="00996648"/>
    <w:rsid w:val="009C4280"/>
    <w:rsid w:val="009C52D5"/>
    <w:rsid w:val="00A02361"/>
    <w:rsid w:val="00A05949"/>
    <w:rsid w:val="00A40667"/>
    <w:rsid w:val="00A4438B"/>
    <w:rsid w:val="00A67539"/>
    <w:rsid w:val="00A84D22"/>
    <w:rsid w:val="00AC3ACC"/>
    <w:rsid w:val="00AC7089"/>
    <w:rsid w:val="00B171F7"/>
    <w:rsid w:val="00B356CA"/>
    <w:rsid w:val="00B4174D"/>
    <w:rsid w:val="00B60E95"/>
    <w:rsid w:val="00B7203D"/>
    <w:rsid w:val="00B92D5C"/>
    <w:rsid w:val="00B92D7D"/>
    <w:rsid w:val="00B97380"/>
    <w:rsid w:val="00BA6A6F"/>
    <w:rsid w:val="00BE6B98"/>
    <w:rsid w:val="00BF34D7"/>
    <w:rsid w:val="00C20E72"/>
    <w:rsid w:val="00C3486B"/>
    <w:rsid w:val="00C407C7"/>
    <w:rsid w:val="00C54BE9"/>
    <w:rsid w:val="00CC03FB"/>
    <w:rsid w:val="00CE46C0"/>
    <w:rsid w:val="00CE4EDE"/>
    <w:rsid w:val="00D009CF"/>
    <w:rsid w:val="00D61DF5"/>
    <w:rsid w:val="00D64F68"/>
    <w:rsid w:val="00D66560"/>
    <w:rsid w:val="00D968FE"/>
    <w:rsid w:val="00DA00AC"/>
    <w:rsid w:val="00DB623B"/>
    <w:rsid w:val="00DB790A"/>
    <w:rsid w:val="00DC29A4"/>
    <w:rsid w:val="00E1538B"/>
    <w:rsid w:val="00E64E6F"/>
    <w:rsid w:val="00E71019"/>
    <w:rsid w:val="00EB22B5"/>
    <w:rsid w:val="00EE22BD"/>
    <w:rsid w:val="00F12B2C"/>
    <w:rsid w:val="00F46130"/>
    <w:rsid w:val="00F51993"/>
    <w:rsid w:val="00F80DED"/>
    <w:rsid w:val="00FC0A83"/>
    <w:rsid w:val="00FC79B7"/>
    <w:rsid w:val="00FD377B"/>
    <w:rsid w:val="00FF2EE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5AB779"/>
  <w14:defaultImageDpi w14:val="300"/>
  <w15:docId w15:val="{BDFE3E58-88F1-9C43-AD90-A25AAAA4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3E4"/>
    <w:pPr>
      <w:spacing w:after="240" w:line="300" w:lineRule="exact"/>
    </w:pPr>
    <w:rPr>
      <w:rFonts w:ascii="CorpoS" w:eastAsia="Times New Roman" w:hAnsi="CorpoS" w:cs="Times New Roman"/>
      <w:spacing w:val="2"/>
    </w:rPr>
  </w:style>
  <w:style w:type="paragraph" w:styleId="Heading1">
    <w:name w:val="heading 1"/>
    <w:basedOn w:val="Normal"/>
    <w:next w:val="Normal"/>
    <w:link w:val="Heading1Char"/>
    <w:uiPriority w:val="9"/>
    <w:qFormat/>
    <w:rsid w:val="00094ADB"/>
    <w:pPr>
      <w:keepNext/>
      <w:keepLines/>
      <w:spacing w:before="240" w:after="0" w:line="240" w:lineRule="auto"/>
      <w:outlineLvl w:val="0"/>
    </w:pPr>
    <w:rPr>
      <w:rFonts w:asciiTheme="majorHAnsi" w:eastAsiaTheme="majorEastAsia" w:hAnsiTheme="majorHAnsi" w:cstheme="majorBidi"/>
      <w:color w:val="365F91" w:themeColor="accent1" w:themeShade="BF"/>
      <w:spacing w:val="0"/>
      <w:sz w:val="32"/>
      <w:szCs w:val="32"/>
      <w:lang w:eastAsia="en-US"/>
    </w:rPr>
  </w:style>
  <w:style w:type="paragraph" w:styleId="Heading2">
    <w:name w:val="heading 2"/>
    <w:basedOn w:val="Normal"/>
    <w:next w:val="Normal"/>
    <w:link w:val="Heading2Char"/>
    <w:uiPriority w:val="9"/>
    <w:unhideWhenUsed/>
    <w:qFormat/>
    <w:rsid w:val="00094ADB"/>
    <w:pPr>
      <w:keepNext/>
      <w:keepLines/>
      <w:spacing w:before="40" w:after="0" w:line="240" w:lineRule="auto"/>
      <w:outlineLvl w:val="1"/>
    </w:pPr>
    <w:rPr>
      <w:rFonts w:asciiTheme="majorHAnsi" w:eastAsiaTheme="majorEastAsia" w:hAnsiTheme="majorHAnsi" w:cstheme="majorBidi"/>
      <w:color w:val="365F91" w:themeColor="accent1" w:themeShade="BF"/>
      <w:spacing w:val="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86F5C"/>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C54B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54BE9"/>
    <w:rPr>
      <w:rFonts w:ascii="Lucida Grande" w:hAnsi="Lucida Grande" w:cs="Lucida Grande"/>
      <w:sz w:val="18"/>
      <w:szCs w:val="18"/>
    </w:rPr>
  </w:style>
  <w:style w:type="paragraph" w:styleId="Header">
    <w:name w:val="header"/>
    <w:basedOn w:val="Normal"/>
    <w:link w:val="HeaderChar"/>
    <w:uiPriority w:val="99"/>
    <w:unhideWhenUsed/>
    <w:rsid w:val="00C3486B"/>
    <w:pPr>
      <w:tabs>
        <w:tab w:val="center" w:pos="4536"/>
        <w:tab w:val="right" w:pos="9072"/>
      </w:tabs>
    </w:pPr>
  </w:style>
  <w:style w:type="character" w:customStyle="1" w:styleId="HeaderChar">
    <w:name w:val="Header Char"/>
    <w:basedOn w:val="DefaultParagraphFont"/>
    <w:link w:val="Header"/>
    <w:uiPriority w:val="99"/>
    <w:rsid w:val="00C3486B"/>
  </w:style>
  <w:style w:type="paragraph" w:styleId="Footer">
    <w:name w:val="footer"/>
    <w:basedOn w:val="Normal"/>
    <w:link w:val="FooterChar"/>
    <w:uiPriority w:val="99"/>
    <w:unhideWhenUsed/>
    <w:rsid w:val="00C3486B"/>
    <w:pPr>
      <w:tabs>
        <w:tab w:val="center" w:pos="4536"/>
        <w:tab w:val="right" w:pos="9072"/>
      </w:tabs>
    </w:pPr>
  </w:style>
  <w:style w:type="character" w:customStyle="1" w:styleId="FooterChar">
    <w:name w:val="Footer Char"/>
    <w:basedOn w:val="DefaultParagraphFont"/>
    <w:link w:val="Footer"/>
    <w:uiPriority w:val="99"/>
    <w:rsid w:val="00C3486B"/>
  </w:style>
  <w:style w:type="paragraph" w:styleId="ListBullet">
    <w:name w:val="List Bullet"/>
    <w:basedOn w:val="Normal"/>
    <w:uiPriority w:val="1"/>
    <w:qFormat/>
    <w:rsid w:val="0013527A"/>
    <w:pPr>
      <w:numPr>
        <w:numId w:val="1"/>
      </w:numPr>
      <w:spacing w:before="200" w:after="200" w:line="240" w:lineRule="auto"/>
      <w:ind w:left="720"/>
    </w:pPr>
    <w:rPr>
      <w:rFonts w:asciiTheme="minorHAnsi" w:eastAsiaTheme="minorEastAsia" w:hAnsiTheme="minorHAnsi" w:cstheme="minorBidi"/>
      <w:color w:val="000000" w:themeColor="text1"/>
      <w:spacing w:val="0"/>
      <w:sz w:val="20"/>
      <w:szCs w:val="22"/>
    </w:rPr>
  </w:style>
  <w:style w:type="paragraph" w:styleId="Signature">
    <w:name w:val="Signature"/>
    <w:basedOn w:val="Normal"/>
    <w:link w:val="SignatureChar"/>
    <w:uiPriority w:val="1"/>
    <w:unhideWhenUsed/>
    <w:qFormat/>
    <w:rsid w:val="0013527A"/>
    <w:pPr>
      <w:spacing w:before="720" w:after="0" w:line="240" w:lineRule="auto"/>
    </w:pPr>
    <w:rPr>
      <w:rFonts w:asciiTheme="minorHAnsi" w:eastAsiaTheme="minorEastAsia" w:hAnsiTheme="minorHAnsi" w:cstheme="minorBidi"/>
      <w:color w:val="000000" w:themeColor="text1"/>
      <w:spacing w:val="0"/>
      <w:sz w:val="20"/>
      <w:szCs w:val="20"/>
    </w:rPr>
  </w:style>
  <w:style w:type="character" w:customStyle="1" w:styleId="SignatureChar">
    <w:name w:val="Signature Char"/>
    <w:basedOn w:val="DefaultParagraphFont"/>
    <w:link w:val="Signature"/>
    <w:uiPriority w:val="1"/>
    <w:rsid w:val="0013527A"/>
    <w:rPr>
      <w:color w:val="000000" w:themeColor="text1"/>
      <w:sz w:val="20"/>
      <w:szCs w:val="20"/>
    </w:rPr>
  </w:style>
  <w:style w:type="table" w:styleId="TableGrid">
    <w:name w:val="Table Grid"/>
    <w:basedOn w:val="TableNormal"/>
    <w:uiPriority w:val="59"/>
    <w:rsid w:val="008C28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C7E4F"/>
    <w:pPr>
      <w:spacing w:after="200" w:line="276" w:lineRule="auto"/>
      <w:ind w:left="720"/>
      <w:contextualSpacing/>
    </w:pPr>
    <w:rPr>
      <w:rFonts w:asciiTheme="minorHAnsi" w:eastAsiaTheme="minorHAnsi" w:hAnsiTheme="minorHAnsi" w:cstheme="minorBidi"/>
      <w:spacing w:val="0"/>
      <w:sz w:val="22"/>
      <w:szCs w:val="22"/>
      <w:lang w:eastAsia="en-US"/>
    </w:rPr>
  </w:style>
  <w:style w:type="character" w:styleId="Hyperlink">
    <w:name w:val="Hyperlink"/>
    <w:basedOn w:val="DefaultParagraphFont"/>
    <w:uiPriority w:val="99"/>
    <w:unhideWhenUsed/>
    <w:rsid w:val="00831323"/>
    <w:rPr>
      <w:color w:val="0000FF"/>
      <w:u w:val="single"/>
    </w:rPr>
  </w:style>
  <w:style w:type="paragraph" w:customStyle="1" w:styleId="2909F619802848F09E01365C32F34654">
    <w:name w:val="2909F619802848F09E01365C32F34654"/>
    <w:rsid w:val="00C407C7"/>
    <w:pPr>
      <w:spacing w:after="200" w:line="276" w:lineRule="auto"/>
    </w:pPr>
    <w:rPr>
      <w:sz w:val="22"/>
      <w:szCs w:val="22"/>
    </w:rPr>
  </w:style>
  <w:style w:type="paragraph" w:styleId="NoSpacing">
    <w:name w:val="No Spacing"/>
    <w:link w:val="NoSpacingChar"/>
    <w:uiPriority w:val="1"/>
    <w:qFormat/>
    <w:rsid w:val="00C407C7"/>
    <w:rPr>
      <w:sz w:val="22"/>
      <w:szCs w:val="22"/>
    </w:rPr>
  </w:style>
  <w:style w:type="character" w:customStyle="1" w:styleId="NoSpacingChar">
    <w:name w:val="No Spacing Char"/>
    <w:basedOn w:val="DefaultParagraphFont"/>
    <w:link w:val="NoSpacing"/>
    <w:uiPriority w:val="1"/>
    <w:rsid w:val="00C407C7"/>
    <w:rPr>
      <w:sz w:val="22"/>
      <w:szCs w:val="22"/>
    </w:rPr>
  </w:style>
  <w:style w:type="character" w:customStyle="1" w:styleId="Heading1Char">
    <w:name w:val="Heading 1 Char"/>
    <w:basedOn w:val="DefaultParagraphFont"/>
    <w:link w:val="Heading1"/>
    <w:uiPriority w:val="9"/>
    <w:rsid w:val="00094ADB"/>
    <w:rPr>
      <w:rFonts w:asciiTheme="majorHAnsi" w:eastAsiaTheme="majorEastAsia" w:hAnsiTheme="majorHAnsi" w:cstheme="majorBidi"/>
      <w:color w:val="365F91" w:themeColor="accent1" w:themeShade="BF"/>
      <w:sz w:val="32"/>
      <w:szCs w:val="32"/>
      <w:lang w:eastAsia="en-US"/>
    </w:rPr>
  </w:style>
  <w:style w:type="character" w:customStyle="1" w:styleId="Heading2Char">
    <w:name w:val="Heading 2 Char"/>
    <w:basedOn w:val="DefaultParagraphFont"/>
    <w:link w:val="Heading2"/>
    <w:uiPriority w:val="9"/>
    <w:rsid w:val="00094ADB"/>
    <w:rPr>
      <w:rFonts w:asciiTheme="majorHAnsi" w:eastAsiaTheme="majorEastAsia" w:hAnsiTheme="majorHAnsi" w:cstheme="majorBidi"/>
      <w:color w:val="365F91" w:themeColor="accent1" w:themeShade="BF"/>
      <w:sz w:val="26"/>
      <w:szCs w:val="26"/>
    </w:rPr>
  </w:style>
  <w:style w:type="paragraph" w:customStyle="1" w:styleId="Default">
    <w:name w:val="Default"/>
    <w:rsid w:val="00094ADB"/>
    <w:pPr>
      <w:autoSpaceDE w:val="0"/>
      <w:autoSpaceDN w:val="0"/>
      <w:adjustRightInd w:val="0"/>
    </w:pPr>
    <w:rPr>
      <w:rFonts w:ascii="Times New Roman" w:eastAsia="SimSun" w:hAnsi="Times New Roman" w:cs="Times New Roman"/>
      <w:color w:val="000000"/>
      <w:lang w:eastAsia="en-US"/>
    </w:rPr>
  </w:style>
  <w:style w:type="paragraph" w:styleId="Title">
    <w:name w:val="Title"/>
    <w:basedOn w:val="Normal"/>
    <w:next w:val="Normal"/>
    <w:link w:val="TitleChar"/>
    <w:uiPriority w:val="10"/>
    <w:qFormat/>
    <w:rsid w:val="0009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4A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4ADB"/>
    <w:pPr>
      <w:numPr>
        <w:ilvl w:val="1"/>
      </w:numPr>
      <w:spacing w:after="160" w:line="240" w:lineRule="auto"/>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094ADB"/>
    <w:rPr>
      <w:color w:val="5A5A5A" w:themeColor="text1" w:themeTint="A5"/>
      <w:spacing w:val="15"/>
      <w:sz w:val="22"/>
      <w:szCs w:val="22"/>
    </w:rPr>
  </w:style>
  <w:style w:type="character" w:styleId="CommentReference">
    <w:name w:val="annotation reference"/>
    <w:basedOn w:val="DefaultParagraphFont"/>
    <w:uiPriority w:val="99"/>
    <w:semiHidden/>
    <w:unhideWhenUsed/>
    <w:rsid w:val="0070006F"/>
    <w:rPr>
      <w:sz w:val="16"/>
      <w:szCs w:val="16"/>
    </w:rPr>
  </w:style>
  <w:style w:type="paragraph" w:styleId="CommentText">
    <w:name w:val="annotation text"/>
    <w:basedOn w:val="Normal"/>
    <w:link w:val="CommentTextChar"/>
    <w:uiPriority w:val="99"/>
    <w:semiHidden/>
    <w:unhideWhenUsed/>
    <w:rsid w:val="0070006F"/>
    <w:pPr>
      <w:spacing w:line="240" w:lineRule="auto"/>
    </w:pPr>
    <w:rPr>
      <w:sz w:val="20"/>
      <w:szCs w:val="20"/>
    </w:rPr>
  </w:style>
  <w:style w:type="character" w:customStyle="1" w:styleId="CommentTextChar">
    <w:name w:val="Comment Text Char"/>
    <w:basedOn w:val="DefaultParagraphFont"/>
    <w:link w:val="CommentText"/>
    <w:uiPriority w:val="99"/>
    <w:semiHidden/>
    <w:rsid w:val="0070006F"/>
    <w:rPr>
      <w:rFonts w:ascii="CorpoS" w:eastAsia="Times New Roman" w:hAnsi="CorpoS" w:cs="Times New Roman"/>
      <w:spacing w:val="2"/>
      <w:sz w:val="20"/>
      <w:szCs w:val="20"/>
    </w:rPr>
  </w:style>
  <w:style w:type="paragraph" w:styleId="CommentSubject">
    <w:name w:val="annotation subject"/>
    <w:basedOn w:val="CommentText"/>
    <w:next w:val="CommentText"/>
    <w:link w:val="CommentSubjectChar"/>
    <w:uiPriority w:val="99"/>
    <w:semiHidden/>
    <w:unhideWhenUsed/>
    <w:rsid w:val="0070006F"/>
    <w:rPr>
      <w:b/>
      <w:bCs/>
    </w:rPr>
  </w:style>
  <w:style w:type="character" w:customStyle="1" w:styleId="CommentSubjectChar">
    <w:name w:val="Comment Subject Char"/>
    <w:basedOn w:val="CommentTextChar"/>
    <w:link w:val="CommentSubject"/>
    <w:uiPriority w:val="99"/>
    <w:semiHidden/>
    <w:rsid w:val="0070006F"/>
    <w:rPr>
      <w:rFonts w:ascii="CorpoS" w:eastAsia="Times New Roman" w:hAnsi="CorpoS" w:cs="Times New Roman"/>
      <w:b/>
      <w:bCs/>
      <w:spacing w:val="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github.com/openUC2/UC2-GIT" TargetMode="External"/><Relationship Id="rId18" Type="http://schemas.openxmlformats.org/officeDocument/2006/relationships/hyperlink" Target="https://github.com/openUC2/UC2-REST"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hyperlink" Target="http://doi.org/10.1098/rsta.2020.0148" TargetMode="External"/><Relationship Id="rId28"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5.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openUC2/UC2_openSIM" TargetMode="External"/><Relationship Id="rId22" Type="http://schemas.openxmlformats.org/officeDocument/2006/relationships/image" Target="media/image8.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37842C-C693-456F-BF0E-1F4DF1D19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3396</Words>
  <Characters>19361</Characters>
  <Application>Microsoft Office Word</Application>
  <DocSecurity>0</DocSecurity>
  <Lines>161</Lines>
  <Paragraphs>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Institut für Photonische Technologien</Company>
  <LinksUpToDate>false</LinksUpToDate>
  <CharactersWithSpaces>22712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Siegesmund</dc:creator>
  <cp:lastModifiedBy>rainer.heintzmann</cp:lastModifiedBy>
  <cp:revision>3</cp:revision>
  <cp:lastPrinted>2020-04-24T14:44:00Z</cp:lastPrinted>
  <dcterms:created xsi:type="dcterms:W3CDTF">2022-05-28T12:03:00Z</dcterms:created>
  <dcterms:modified xsi:type="dcterms:W3CDTF">2022-05-28T12:44:00Z</dcterms:modified>
</cp:coreProperties>
</file>