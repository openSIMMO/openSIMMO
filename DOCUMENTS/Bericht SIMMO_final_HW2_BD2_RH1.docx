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rsidP="006C6614">
      <w:pPr>
        <w:spacing w:line="264" w:lineRule="auto"/>
        <w:jc w:val="center"/>
        <w:rPr>
          <w:rFonts w:ascii="Roboto Condensed" w:hAnsi="Roboto Condensed"/>
          <w:color w:val="000000" w:themeColor="text1"/>
          <w:sz w:val="36"/>
          <w:szCs w:val="36"/>
        </w:rPr>
      </w:pPr>
    </w:p>
    <w:p w14:paraId="79C14B90" w14:textId="77777777" w:rsidR="00B7203D" w:rsidRPr="00094ADB" w:rsidRDefault="00B7203D" w:rsidP="00AC3A1A">
      <w:pPr>
        <w:spacing w:line="360" w:lineRule="auto"/>
        <w:rPr>
          <w:rFonts w:ascii="Roboto Condensed" w:hAnsi="Roboto Condensed"/>
          <w:color w:val="000000" w:themeColor="text1"/>
          <w:szCs w:val="36"/>
        </w:rPr>
      </w:pPr>
    </w:p>
    <w:p w14:paraId="13349C3B" w14:textId="77777777" w:rsidR="006C6614" w:rsidRDefault="00AC3A1A" w:rsidP="006C7E4F">
      <w:pPr>
        <w:spacing w:line="360" w:lineRule="auto"/>
        <w:jc w:val="center"/>
        <w:rPr>
          <w:rFonts w:ascii="Roboto Condensed" w:hAnsi="Roboto Condensed"/>
          <w:color w:val="000000" w:themeColor="text1"/>
          <w:sz w:val="36"/>
          <w:szCs w:val="36"/>
        </w:rPr>
      </w:pPr>
      <w:r w:rsidRPr="00AC3A1A">
        <w:rPr>
          <w:rFonts w:ascii="Roboto Condensed" w:hAnsi="Roboto Condensed"/>
          <w:b/>
          <w:color w:val="000000" w:themeColor="text1"/>
          <w:sz w:val="36"/>
          <w:szCs w:val="36"/>
        </w:rPr>
        <w:t xml:space="preserve">Abschlussbericht </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7CC079DB" w:rsidR="00094ADB" w:rsidRPr="00094ADB" w:rsidRDefault="00094ADB" w:rsidP="00094ADB">
      <w:pPr>
        <w:pStyle w:val="Untertitel"/>
        <w:jc w:val="right"/>
        <w:rPr>
          <w:rFonts w:ascii="Roboto Condensed" w:hAnsi="Roboto Condensed"/>
          <w:i/>
          <w:iCs/>
          <w:color w:val="000000" w:themeColor="text1"/>
        </w:rPr>
      </w:pPr>
      <w:r w:rsidRPr="00094ADB">
        <w:rPr>
          <w:rFonts w:ascii="Roboto Condensed" w:hAnsi="Roboto Condensed"/>
          <w:i/>
          <w:iCs/>
          <w:color w:val="000000" w:themeColor="text1"/>
        </w:rPr>
        <w:t xml:space="preserve">Benedict Diederich, Haoran Wang, </w:t>
      </w:r>
      <w:r w:rsidR="0070006F">
        <w:rPr>
          <w:rFonts w:ascii="Roboto Condensed" w:hAnsi="Roboto Condensed"/>
          <w:i/>
          <w:iCs/>
          <w:color w:val="000000" w:themeColor="text1"/>
        </w:rPr>
        <w:t xml:space="preserve">Rainer Heintzmann, </w:t>
      </w:r>
      <w:r w:rsidRPr="00094ADB">
        <w:rPr>
          <w:rFonts w:ascii="Roboto Condensed" w:hAnsi="Roboto Condensed"/>
          <w:i/>
          <w:iCs/>
          <w:color w:val="000000" w:themeColor="text1"/>
        </w:rPr>
        <w:t xml:space="preserve">Jena </w:t>
      </w:r>
      <w:r w:rsidR="0070006F">
        <w:rPr>
          <w:rFonts w:ascii="Roboto Condensed" w:hAnsi="Roboto Condensed"/>
          <w:i/>
          <w:iCs/>
          <w:color w:val="000000" w:themeColor="text1"/>
        </w:rPr>
        <w:t>30</w:t>
      </w:r>
      <w:r w:rsidRPr="00094ADB">
        <w:rPr>
          <w:rFonts w:ascii="Roboto Condensed" w:hAnsi="Roboto Condensed"/>
          <w:i/>
          <w:iCs/>
          <w:color w:val="000000" w:themeColor="text1"/>
        </w:rPr>
        <w:t>.05.2022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berschrift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52C18E2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w:t>
      </w:r>
      <w:r w:rsidR="00BA6A6F">
        <w:rPr>
          <w:rFonts w:ascii="Roboto Condensed" w:hAnsi="Roboto Condensed"/>
          <w:color w:val="000000" w:themeColor="text1"/>
          <w:sz w:val="22"/>
          <w:szCs w:val="22"/>
        </w:rPr>
        <w:t xml:space="preserve">im Projekt gefertigte </w:t>
      </w:r>
      <w:r w:rsidRPr="00094ADB">
        <w:rPr>
          <w:rFonts w:ascii="Roboto Condensed" w:hAnsi="Roboto Condensed"/>
          <w:color w:val="000000" w:themeColor="text1"/>
          <w:sz w:val="22"/>
          <w:szCs w:val="22"/>
        </w:rPr>
        <w:t>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w:t>
      </w:r>
      <w:r w:rsidR="00BA6A6F">
        <w:rPr>
          <w:rFonts w:ascii="Roboto Condensed" w:hAnsi="Roboto Condensed"/>
          <w:color w:val="000000" w:themeColor="text1"/>
          <w:sz w:val="22"/>
          <w:szCs w:val="22"/>
        </w:rPr>
        <w:t>günstig am Markt erhältlichen</w:t>
      </w:r>
      <w:r w:rsidRPr="00094ADB">
        <w:rPr>
          <w:rFonts w:ascii="Roboto Condensed" w:hAnsi="Roboto Condensed"/>
          <w:color w:val="000000" w:themeColor="text1"/>
          <w:sz w:val="22"/>
          <w:szCs w:val="22"/>
        </w:rPr>
        <w:t xml:space="preserve">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w:t>
      </w:r>
      <w:r w:rsidRPr="00094ADB">
        <w:rPr>
          <w:rFonts w:ascii="Roboto Condensed" w:hAnsi="Roboto Condensed"/>
          <w:color w:val="000000" w:themeColor="text1"/>
          <w:sz w:val="22"/>
          <w:szCs w:val="22"/>
        </w:rPr>
        <w:lastRenderedPageBreak/>
        <w:t xml:space="preserve">Kalibrierung und finale Prozessierung der Daten. Eine erste Charakterisierung hinsichtlich der rekonstruierten Bildqualität von der neuen von PCO entwickelten rauschkalibrierten Kompression der Bilddaten, lässt eine minimale Beeinträchtigung der </w:t>
      </w:r>
      <w:r w:rsidR="00BA6A6F">
        <w:rPr>
          <w:rFonts w:ascii="Roboto Condensed" w:hAnsi="Roboto Condensed"/>
          <w:color w:val="000000" w:themeColor="text1"/>
          <w:sz w:val="22"/>
          <w:szCs w:val="22"/>
        </w:rPr>
        <w:t>Bildqualität</w:t>
      </w:r>
      <w:r w:rsidRPr="00094ADB">
        <w:rPr>
          <w:rFonts w:ascii="Roboto Condensed" w:hAnsi="Roboto Condensed"/>
          <w:color w:val="000000" w:themeColor="text1"/>
          <w:sz w:val="22"/>
          <w:szCs w:val="22"/>
        </w:rPr>
        <w:t xml:space="preserve"> vermuten. Vorteilhaft hierbei ist jedoch </w:t>
      </w:r>
      <w:r w:rsidR="00BA6A6F">
        <w:rPr>
          <w:rFonts w:ascii="Roboto Condensed" w:hAnsi="Roboto Condensed"/>
          <w:color w:val="000000" w:themeColor="text1"/>
          <w:sz w:val="22"/>
          <w:szCs w:val="22"/>
        </w:rPr>
        <w:t>die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Einsatz eines neuartigen, schnellen, hochauflösenden (10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6676B6A5"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Untersuchung der möglichen Bilddatenvorverarbeitung und –</w:t>
      </w:r>
      <w:proofErr w:type="spellStart"/>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 Auswertesoftware in Open-Source </w:t>
      </w:r>
      <w:proofErr w:type="spellStart"/>
      <w:r w:rsidRPr="00094ADB">
        <w:rPr>
          <w:rFonts w:ascii="Roboto Condensed" w:hAnsi="Roboto Condensed"/>
          <w:color w:val="000000" w:themeColor="text1"/>
          <w:sz w:val="22"/>
          <w:szCs w:val="22"/>
        </w:rPr>
        <w:t>GUI’s</w:t>
      </w:r>
      <w:proofErr w:type="spell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berschrift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lastRenderedPageBreak/>
        <w:t>Ausführlich (entsprechend den Arbeitspaketen)</w:t>
      </w:r>
    </w:p>
    <w:p w14:paraId="2257CBC2" w14:textId="77777777" w:rsidR="00094ADB" w:rsidRDefault="00094ADB" w:rsidP="00094ADB">
      <w:pPr>
        <w:pStyle w:val="berschrift2"/>
        <w:rPr>
          <w:rFonts w:ascii="Roboto Condensed" w:hAnsi="Roboto Condensed"/>
          <w:color w:val="000000" w:themeColor="text1"/>
        </w:rPr>
      </w:pPr>
    </w:p>
    <w:p w14:paraId="22A5EA6F" w14:textId="4BC3671E" w:rsidR="00094ADB" w:rsidRPr="00094ADB" w:rsidRDefault="00094ADB" w:rsidP="00094ADB">
      <w:pPr>
        <w:pStyle w:val="berschrift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2C1FFFD5"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weisen die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Beschriftung"/>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58752" behindDoc="0" locked="0" layoutInCell="1" allowOverlap="1" wp14:anchorId="0083EB83" wp14:editId="5FEEBA6F">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Abbildung 1. Schematischer Strahlengang des SIMMO Moduls mit zweifarbiger Anregung</w:t>
      </w:r>
    </w:p>
    <w:p w14:paraId="2B547FCA" w14:textId="75163DB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Der korrekte Strahlengang mit zwei Laserwellenlängen (488nm, 635nm) ist in Abbildung 1. dargestellt, wobei ein einzelner DMD für beide Wellenlängen Verwendung findet. Eine alternative optische Konfiguration, bei der 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63B7358F" w14:textId="77777777" w:rsidR="00094ADB" w:rsidRPr="00094ADB" w:rsidRDefault="00094ADB" w:rsidP="00094ADB">
      <w:pPr>
        <w:jc w:val="both"/>
        <w:rPr>
          <w:rFonts w:ascii="Roboto Condensed" w:hAnsi="Roboto Condensed"/>
          <w:color w:val="000000" w:themeColor="text1"/>
          <w:sz w:val="22"/>
          <w:szCs w:val="22"/>
        </w:rPr>
      </w:pPr>
    </w:p>
    <w:p w14:paraId="25A6B91C" w14:textId="5B59E9EB"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was bei der Abbildung des Gitters in die Probenebene mit mehreren Anregungswellenlängen vorteilhaft ist. Darüber hinaus konnten wir in Verbindung mit einem mitgelieferten Adapter, einer neuartigen Kamera (siehe f</w:t>
      </w:r>
      <w:r w:rsidR="006C6614">
        <w:rPr>
          <w:rFonts w:ascii="Roboto Condensed" w:hAnsi="Roboto Condensed"/>
          <w:color w:val="000000" w:themeColor="text1"/>
          <w:sz w:val="22"/>
          <w:szCs w:val="22"/>
        </w:rPr>
        <w:t xml:space="preserve">olgende </w:t>
      </w:r>
      <w:r w:rsidRPr="00094ADB">
        <w:rPr>
          <w:rFonts w:ascii="Roboto Condensed" w:hAnsi="Roboto Condensed"/>
          <w:color w:val="000000" w:themeColor="text1"/>
          <w:sz w:val="22"/>
          <w:szCs w:val="22"/>
        </w:rPr>
        <w:t xml:space="preserve">Kapitel) mit erhöhter Pixelzahl und Objektiv mit großem Gesichtsfeld zeigen, wie eine optische Hochauflösung (&gt;1.7x) </w:t>
      </w:r>
      <w:r w:rsidR="00BA6A6F">
        <w:rPr>
          <w:rFonts w:ascii="Roboto Condensed" w:hAnsi="Roboto Condensed"/>
          <w:color w:val="000000" w:themeColor="text1"/>
          <w:sz w:val="22"/>
          <w:szCs w:val="22"/>
        </w:rPr>
        <w:t>auch bei</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316738E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r w:rsidR="00BA6A6F" w:rsidRPr="00094ADB">
        <w:rPr>
          <w:rFonts w:ascii="Roboto Condensed" w:hAnsi="Roboto Condensed"/>
          <w:color w:val="000000" w:themeColor="text1"/>
          <w:sz w:val="22"/>
          <w:szCs w:val="22"/>
        </w:rPr>
        <w:t>Blaze</w:t>
      </w:r>
      <w:r w:rsidR="00BA6A6F">
        <w:rPr>
          <w:rFonts w:ascii="Roboto Condensed" w:hAnsi="Roboto Condensed"/>
          <w:color w:val="000000" w:themeColor="text1"/>
          <w:sz w:val="22"/>
          <w:szCs w:val="22"/>
        </w:rPr>
        <w:t>-B</w:t>
      </w:r>
      <w:r w:rsidR="00BA6A6F" w:rsidRPr="00094ADB">
        <w:rPr>
          <w:rFonts w:ascii="Roboto Condensed" w:hAnsi="Roboto Condensed"/>
          <w:color w:val="000000" w:themeColor="text1"/>
          <w:sz w:val="22"/>
          <w:szCs w:val="22"/>
        </w:rPr>
        <w:t>edi</w:t>
      </w:r>
      <w:r w:rsidR="00BA6A6F">
        <w:rPr>
          <w:rFonts w:ascii="Roboto Condensed" w:hAnsi="Roboto Condensed"/>
          <w:color w:val="000000" w:themeColor="text1"/>
          <w:sz w:val="22"/>
          <w:szCs w:val="22"/>
        </w:rPr>
        <w:t>n</w:t>
      </w:r>
      <w:r w:rsidR="00BA6A6F" w:rsidRPr="00094ADB">
        <w:rPr>
          <w:rFonts w:ascii="Roboto Condensed" w:hAnsi="Roboto Condensed"/>
          <w:color w:val="000000" w:themeColor="text1"/>
          <w:sz w:val="22"/>
          <w:szCs w:val="22"/>
        </w:rPr>
        <w:t>gung</w:t>
      </w:r>
      <w:r w:rsidRPr="00094ADB">
        <w:rPr>
          <w:rFonts w:ascii="Roboto Condensed" w:hAnsi="Roboto Condensed"/>
          <w:color w:val="000000" w:themeColor="text1"/>
          <w:sz w:val="22"/>
          <w:szCs w:val="22"/>
        </w:rPr>
        <w:t xml:space="preserve">, also </w:t>
      </w:r>
      <w:r w:rsidR="00BA6A6F">
        <w:rPr>
          <w:rFonts w:ascii="Roboto Condensed" w:hAnsi="Roboto Condensed"/>
          <w:color w:val="000000" w:themeColor="text1"/>
          <w:sz w:val="22"/>
          <w:szCs w:val="22"/>
        </w:rPr>
        <w:t>die Bedingung</w:t>
      </w:r>
      <w:r w:rsidRPr="00094ADB">
        <w:rPr>
          <w:rFonts w:ascii="Roboto Condensed" w:hAnsi="Roboto Condensed"/>
          <w:color w:val="000000" w:themeColor="text1"/>
          <w:sz w:val="22"/>
          <w:szCs w:val="22"/>
        </w:rPr>
        <w:t xml:space="preserve">, bei </w:t>
      </w:r>
      <w:r w:rsidR="00BA6A6F" w:rsidRPr="00094ADB">
        <w:rPr>
          <w:rFonts w:ascii="Roboto Condensed" w:hAnsi="Roboto Condensed"/>
          <w:color w:val="000000" w:themeColor="text1"/>
          <w:sz w:val="22"/>
          <w:szCs w:val="22"/>
        </w:rPr>
        <w:t>de</w:t>
      </w:r>
      <w:r w:rsidR="00BA6A6F">
        <w:rPr>
          <w:rFonts w:ascii="Roboto Condensed" w:hAnsi="Roboto Condensed"/>
          <w:color w:val="000000" w:themeColor="text1"/>
          <w:sz w:val="22"/>
          <w:szCs w:val="22"/>
        </w:rPr>
        <w:t>r</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einfallender und ausfallender Winkel in Zusammenspiel </w:t>
      </w:r>
      <w:r w:rsidR="00BA6A6F">
        <w:rPr>
          <w:rFonts w:ascii="Roboto Condensed" w:hAnsi="Roboto Condensed"/>
          <w:color w:val="000000" w:themeColor="text1"/>
          <w:sz w:val="22"/>
          <w:szCs w:val="22"/>
        </w:rPr>
        <w:t>mit dem sägezahnförmigen</w:t>
      </w:r>
      <w:r w:rsidRPr="00094ADB">
        <w:rPr>
          <w:rFonts w:ascii="Roboto Condensed" w:hAnsi="Roboto Condensed"/>
          <w:color w:val="000000" w:themeColor="text1"/>
          <w:sz w:val="22"/>
          <w:szCs w:val="22"/>
        </w:rPr>
        <w:t xml:space="preserve">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w:t>
      </w:r>
      <w:r w:rsidR="00BA6A6F">
        <w:rPr>
          <w:rFonts w:ascii="Roboto Condensed" w:hAnsi="Roboto Condensed"/>
          <w:color w:val="000000" w:themeColor="text1"/>
          <w:sz w:val="22"/>
          <w:szCs w:val="22"/>
        </w:rPr>
        <w:t xml:space="preserve">an </w:t>
      </w:r>
      <w:r w:rsidR="00BA6A6F" w:rsidRPr="00094ADB">
        <w:rPr>
          <w:rFonts w:ascii="Roboto Condensed" w:hAnsi="Roboto Condensed"/>
          <w:color w:val="000000" w:themeColor="text1"/>
          <w:sz w:val="22"/>
          <w:szCs w:val="22"/>
        </w:rPr>
        <w:t>nutzbare</w:t>
      </w:r>
      <w:r w:rsidR="00BA6A6F">
        <w:rPr>
          <w:rFonts w:ascii="Roboto Condensed" w:hAnsi="Roboto Condensed"/>
          <w:color w:val="000000" w:themeColor="text1"/>
          <w:sz w:val="22"/>
          <w:szCs w:val="22"/>
        </w:rPr>
        <w:t>m</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reflektierten Licht liefert, kann nicht für beide Wellenlängen gleichzeitig und durch die zusätzlich</w:t>
      </w:r>
      <w:r w:rsidR="00BA6A6F">
        <w:rPr>
          <w:rFonts w:ascii="Roboto Condensed" w:hAnsi="Roboto Condensed"/>
          <w:color w:val="000000" w:themeColor="text1"/>
          <w:sz w:val="22"/>
          <w:szCs w:val="22"/>
        </w:rPr>
        <w:t xml:space="preserve"> nötige</w:t>
      </w:r>
      <w:r w:rsidRPr="00094ADB">
        <w:rPr>
          <w:rFonts w:ascii="Roboto Condensed" w:hAnsi="Roboto Condensed"/>
          <w:color w:val="000000" w:themeColor="text1"/>
          <w:sz w:val="22"/>
          <w:szCs w:val="22"/>
        </w:rPr>
        <w:t xml:space="preserve"> Rotation der Pixel auch global für eine einzelne Wellenlänge nicht erreicht werden. Dieses technische Problem ist erst beim Durchführen der Experimente aufgefallen und wurde von uns mit mathematischen Werkzeugen modelliert. Zu diesem Thema verfassen wir derzeit eine wissenschaftliche Publikation, um das Problem für zukünftige </w:t>
      </w:r>
      <w:r w:rsidR="00BA6A6F">
        <w:rPr>
          <w:rFonts w:ascii="Roboto Condensed" w:hAnsi="Roboto Condensed"/>
          <w:color w:val="000000" w:themeColor="text1"/>
          <w:sz w:val="22"/>
          <w:szCs w:val="22"/>
        </w:rPr>
        <w:t>Aufbauten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zu dokumentieren. Diese Information ist </w:t>
      </w:r>
      <w:r w:rsidR="00BA6A6F">
        <w:rPr>
          <w:rFonts w:ascii="Roboto Condensed" w:hAnsi="Roboto Condensed"/>
          <w:color w:val="000000" w:themeColor="text1"/>
          <w:sz w:val="22"/>
          <w:szCs w:val="22"/>
        </w:rPr>
        <w:t>gerade</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2B65DFD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Validierung der korrekten Funktionsweise konnten wir innerhalb des Projekts auf mit</w:t>
      </w:r>
      <w:r w:rsidR="006C6614">
        <w:rPr>
          <w:rFonts w:ascii="Roboto Condensed" w:hAnsi="Roboto Condensed"/>
          <w:color w:val="000000" w:themeColor="text1"/>
          <w:sz w:val="22"/>
          <w:szCs w:val="22"/>
        </w:rPr>
        <w:t xml:space="preserve"> </w:t>
      </w:r>
      <w:proofErr w:type="spellStart"/>
      <w:ins w:id="0" w:author="Wang,Haoran //Leibniz-IPHT" w:date="2022-05-28T15:50:00Z">
        <w:r w:rsidR="00531D19" w:rsidRPr="00F67BCF">
          <w:rPr>
            <w:rFonts w:ascii="Roboto Condensed" w:hAnsi="Roboto Condensed"/>
            <w:color w:val="000000" w:themeColor="text1"/>
            <w:sz w:val="22"/>
            <w:szCs w:val="22"/>
          </w:rPr>
          <w:t>Immun</w:t>
        </w:r>
      </w:ins>
      <w:r w:rsidR="006C6614">
        <w:rPr>
          <w:rFonts w:ascii="Roboto Condensed" w:hAnsi="Roboto Condensed"/>
          <w:color w:val="000000" w:themeColor="text1"/>
          <w:sz w:val="22"/>
          <w:szCs w:val="22"/>
        </w:rPr>
        <w:t>ohistologischer</w:t>
      </w:r>
      <w:proofErr w:type="spellEnd"/>
      <w:r w:rsidR="006C6614">
        <w:rPr>
          <w:rFonts w:ascii="Roboto Condensed" w:hAnsi="Roboto Condensed"/>
          <w:color w:val="000000" w:themeColor="text1"/>
          <w:sz w:val="22"/>
          <w:szCs w:val="22"/>
        </w:rPr>
        <w:t xml:space="preserve"> F</w:t>
      </w:r>
      <w:ins w:id="1" w:author="Wang,Haoran //Leibniz-IPHT" w:date="2022-05-28T15:51:00Z">
        <w:r w:rsidR="00531D19">
          <w:rPr>
            <w:rFonts w:ascii="Roboto Condensed" w:hAnsi="Roboto Condensed"/>
            <w:color w:val="000000" w:themeColor="text1"/>
            <w:sz w:val="22"/>
            <w:szCs w:val="22"/>
          </w:rPr>
          <w:t>ärbung</w:t>
        </w:r>
      </w:ins>
      <w:ins w:id="2" w:author="Wang,Haoran //Leibniz-IPHT" w:date="2022-05-28T15:50:00Z">
        <w:r w:rsidR="00531D19">
          <w:rPr>
            <w:rFonts w:ascii="Roboto Condensed" w:hAnsi="Roboto Condensed"/>
            <w:color w:val="000000" w:themeColor="text1"/>
            <w:sz w:val="22"/>
            <w:szCs w:val="22"/>
          </w:rPr>
          <w:t xml:space="preserve"> </w:t>
        </w:r>
      </w:ins>
      <w:ins w:id="3" w:author="Wang,Haoran //Leibniz-IPHT" w:date="2022-05-28T15:51:00Z">
        <w:r w:rsidR="00531D19" w:rsidRPr="00094ADB">
          <w:rPr>
            <w:rFonts w:ascii="Roboto Condensed" w:hAnsi="Roboto Condensed"/>
            <w:color w:val="000000" w:themeColor="text1"/>
            <w:sz w:val="22"/>
            <w:szCs w:val="22"/>
          </w:rPr>
          <w:t>(Alexa Fluor ® 647</w:t>
        </w:r>
      </w:ins>
      <w:r w:rsidR="006C6614">
        <w:rPr>
          <w:rFonts w:ascii="Roboto Condensed" w:hAnsi="Roboto Condensed"/>
          <w:color w:val="000000" w:themeColor="text1"/>
          <w:sz w:val="22"/>
          <w:szCs w:val="22"/>
        </w:rPr>
        <w:t>, anti-Tubulin</w:t>
      </w:r>
      <w:ins w:id="4" w:author="Wang,Haoran //Leibniz-IPHT" w:date="2022-05-28T15:51:00Z">
        <w:r w:rsidR="00531D19" w:rsidRPr="00094ADB">
          <w:rPr>
            <w:rFonts w:ascii="Roboto Condensed" w:hAnsi="Roboto Condensed"/>
            <w:color w:val="000000" w:themeColor="text1"/>
            <w:sz w:val="22"/>
            <w:szCs w:val="22"/>
          </w:rPr>
          <w:t xml:space="preserve">) </w:t>
        </w:r>
      </w:ins>
      <w:proofErr w:type="spellStart"/>
      <w:ins w:id="5" w:author="Wang,Haoran //Leibniz-IPHT" w:date="2022-05-28T15:50:00Z">
        <w:r w:rsidR="00531D19">
          <w:rPr>
            <w:rFonts w:ascii="Roboto Condensed" w:hAnsi="Roboto Condensed"/>
            <w:color w:val="000000" w:themeColor="text1"/>
            <w:sz w:val="22"/>
            <w:szCs w:val="22"/>
          </w:rPr>
          <w:t>makierte</w:t>
        </w:r>
      </w:ins>
      <w:r w:rsidR="006C6614">
        <w:rPr>
          <w:rFonts w:ascii="Roboto Condensed" w:hAnsi="Roboto Condensed"/>
          <w:color w:val="000000" w:themeColor="text1"/>
          <w:sz w:val="22"/>
          <w:szCs w:val="22"/>
        </w:rPr>
        <w:t>r</w:t>
      </w:r>
      <w:proofErr w:type="spellEnd"/>
      <w:ins w:id="6" w:author="Wang,Haoran //Leibniz-IPHT" w:date="2022-05-28T15:50:00Z">
        <w:r w:rsidR="00531D19">
          <w:rPr>
            <w:rFonts w:ascii="Roboto Condensed" w:hAnsi="Roboto Condensed"/>
            <w:color w:val="000000" w:themeColor="text1"/>
            <w:sz w:val="22"/>
            <w:szCs w:val="22"/>
          </w:rPr>
          <w:t xml:space="preserve"> </w:t>
        </w:r>
      </w:ins>
      <w:r w:rsidRPr="00094ADB">
        <w:rPr>
          <w:rFonts w:ascii="Roboto Condensed" w:hAnsi="Roboto Condensed"/>
          <w:color w:val="000000" w:themeColor="text1"/>
          <w:sz w:val="22"/>
          <w:szCs w:val="22"/>
        </w:rPr>
        <w:t xml:space="preserve">Epithelzellen zurückgreifen. Zu diesem Zweck wurde die Anregung der Proben mittels fasergekoppelten Lasers (488nm, 635nm) erreicht. Zur Kostenoptimierung wurde mit verschiedenen Geräten experimentiert, wobei chinesische Fabrikate (MICOST, </w:t>
      </w:r>
      <w:r w:rsidRPr="00094ADB">
        <w:rPr>
          <w:rFonts w:ascii="Roboto Condensed" w:hAnsi="Roboto Condensed"/>
          <w:color w:val="000000" w:themeColor="text1"/>
          <w:sz w:val="22"/>
          <w:szCs w:val="22"/>
        </w:rPr>
        <w:lastRenderedPageBreak/>
        <w:t>Wuhan, China) hinsichtlich der Phasenstabilität, des Modenprofils, der temporären Spektralen Stabilität und Ausgangsleistung mit deutschen 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Lasern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von einem Faktor ~20x, wobei die optische Qualität innerhalb der Projektlaufzeit nicht merklich beeinträchtig wurde. </w:t>
      </w:r>
    </w:p>
    <w:p w14:paraId="3604862A" w14:textId="0F9C0ADC"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synthetische Fluorophore (Alexa Fluor 647)</w:t>
      </w:r>
      <w:r w:rsidR="006C6614">
        <w:rPr>
          <w:rFonts w:ascii="Roboto Condensed" w:hAnsi="Roboto Condensed"/>
          <w:color w:val="000000" w:themeColor="text1"/>
          <w:sz w:val="22"/>
          <w:szCs w:val="22"/>
        </w:rPr>
        <w:t xml:space="preserve"> durch deren erhöhtes Signallevel (emittierte Photonen) </w:t>
      </w:r>
      <w:r w:rsidRPr="00094ADB">
        <w:rPr>
          <w:rFonts w:ascii="Roboto Condensed" w:hAnsi="Roboto Condensed"/>
          <w:color w:val="000000" w:themeColor="text1"/>
          <w:sz w:val="22"/>
          <w:szCs w:val="22"/>
        </w:rPr>
        <w:t xml:space="preserve">positiv auf die Rekonstruktionsqualität und Abbildungsgeschwindigkeit ausgewirkt. Die innerhalb des Projekts verwendete Kamera (PCO.Edge 4.2) hat im Vergleich zu der ebenfalls zur Verfügung gestellten Kamera (PCO Edge 26) mit kleinerer Pixelgroße, eine erhöhte Bildrate. Die maximale Datenrate war in unseren Experimenten kein limitierender Faktor, womit die initial angedachte Steigerung der Abbildungsrate mithilfe der </w:t>
      </w:r>
      <w:r w:rsidR="00BA6A6F">
        <w:rPr>
          <w:rFonts w:ascii="Roboto Condensed" w:hAnsi="Roboto Condensed"/>
          <w:color w:val="000000" w:themeColor="text1"/>
          <w:sz w:val="22"/>
          <w:szCs w:val="22"/>
        </w:rPr>
        <w:t>Bild</w:t>
      </w:r>
      <w:r w:rsidR="00BA6A6F" w:rsidRPr="00094ADB">
        <w:rPr>
          <w:rFonts w:ascii="Roboto Condensed" w:hAnsi="Roboto Condensed"/>
          <w:color w:val="000000" w:themeColor="text1"/>
          <w:sz w:val="22"/>
          <w:szCs w:val="22"/>
        </w:rPr>
        <w:t xml:space="preserve">kompression </w:t>
      </w:r>
      <w:r w:rsidRPr="00094ADB">
        <w:rPr>
          <w:rFonts w:ascii="Roboto Condensed" w:hAnsi="Roboto Condensed"/>
          <w:color w:val="000000" w:themeColor="text1"/>
          <w:sz w:val="22"/>
          <w:szCs w:val="22"/>
        </w:rPr>
        <w:t>keinen Vorteil bieten konnte</w:t>
      </w:r>
      <w:r w:rsidR="00BA6A6F">
        <w:rPr>
          <w:rFonts w:ascii="Roboto Condensed" w:hAnsi="Roboto Condensed"/>
          <w:color w:val="000000" w:themeColor="text1"/>
          <w:sz w:val="22"/>
          <w:szCs w:val="22"/>
        </w:rPr>
        <w:t>, da die Aufnahmerate durch die zur Verfügung stehende Laserleistung limitiert war</w:t>
      </w:r>
      <w:r w:rsidRPr="00094ADB">
        <w:rPr>
          <w:rFonts w:ascii="Roboto Condensed" w:hAnsi="Roboto Condensed"/>
          <w:color w:val="000000" w:themeColor="text1"/>
          <w:sz w:val="22"/>
          <w:szCs w:val="22"/>
        </w:rPr>
        <w:t xml:space="preserv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4E099CD4"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w:t>
      </w:r>
      <w:r w:rsidR="00BA6A6F">
        <w:rPr>
          <w:rFonts w:ascii="Roboto Condensed" w:hAnsi="Roboto Condensed"/>
          <w:color w:val="000000" w:themeColor="text1"/>
          <w:sz w:val="22"/>
          <w:szCs w:val="22"/>
        </w:rPr>
        <w:t>zu neu aufgetretenen</w:t>
      </w:r>
      <w:r w:rsidRPr="00094ADB">
        <w:rPr>
          <w:rFonts w:ascii="Roboto Condensed" w:hAnsi="Roboto Condensed"/>
          <w:color w:val="000000" w:themeColor="text1"/>
          <w:sz w:val="22"/>
          <w:szCs w:val="22"/>
        </w:rPr>
        <w:t xml:space="preserve"> Probleme entwickelten Lösungsansätze maßgeblich zur Gestaltung zukünftiger Projekte Verwendung finden werden. Vor allem sei hier die Modellierung des neuen DMD Typs mit Rotations-kippspiegeln </w:t>
      </w:r>
      <w:r w:rsidR="00BA6A6F">
        <w:rPr>
          <w:rFonts w:ascii="Roboto Condensed" w:hAnsi="Roboto Condensed"/>
          <w:color w:val="000000" w:themeColor="text1"/>
          <w:sz w:val="22"/>
          <w:szCs w:val="22"/>
        </w:rPr>
        <w:t>genannt</w:t>
      </w:r>
      <w:r w:rsidRPr="00094ADB">
        <w:rPr>
          <w:rFonts w:ascii="Roboto Condensed" w:hAnsi="Roboto Condensed"/>
          <w:color w:val="000000" w:themeColor="text1"/>
          <w:sz w:val="22"/>
          <w:szCs w:val="22"/>
        </w:rPr>
        <w:t xml:space="preserve">.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5B5507D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9"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xml:space="preserve">) gebaut (siehe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Algorithmen,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r w:rsidRPr="00094ADB">
        <w:rPr>
          <w:rFonts w:ascii="Roboto Condensed" w:hAnsi="Roboto Condensed"/>
          <w:color w:val="000000" w:themeColor="text1"/>
          <w:sz w:val="22"/>
          <w:szCs w:val="22"/>
        </w:rPr>
        <w:lastRenderedPageBreak/>
        <w:t>(</w:t>
      </w:r>
      <w:hyperlink r:id="rId10"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w:t>
      </w:r>
      <w:r w:rsidR="00BA6A6F">
        <w:rPr>
          <w:rFonts w:ascii="Roboto Condensed" w:hAnsi="Roboto Condensed"/>
          <w:color w:val="000000" w:themeColor="text1"/>
          <w:sz w:val="22"/>
          <w:szCs w:val="22"/>
        </w:rPr>
        <w:t>in</w:t>
      </w:r>
      <w:r w:rsidR="00BA6A6F"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einer Publikation in Royal Society Transactions A </w:t>
      </w:r>
      <w:r w:rsidR="0085238F" w:rsidRPr="00094ADB">
        <w:rPr>
          <w:rFonts w:ascii="Roboto Condensed" w:hAnsi="Roboto Condensed"/>
          <w:color w:val="000000" w:themeColor="text1"/>
          <w:sz w:val="22"/>
          <w:szCs w:val="22"/>
        </w:rPr>
        <w:t>beschrieben [</w:t>
      </w:r>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drawing>
          <wp:anchor distT="0" distB="0" distL="114300" distR="114300" simplePos="0" relativeHeight="251660800" behindDoc="0" locked="0" layoutInCell="1" allowOverlap="1" wp14:anchorId="78027F7E" wp14:editId="4DE3AAB7">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SIM Aufbaus. Das Mikroskop besteht aus 3 Funktionsschichten: Detektion, Anregung und Probenpositionierung. Das SIM Beleuchtungsmuster </w:t>
      </w:r>
      <w:r w:rsidR="00094ADB" w:rsidRPr="00094ADB">
        <w:rPr>
          <w:rFonts w:ascii="Roboto Condensed" w:eastAsiaTheme="minorEastAsia" w:hAnsi="Roboto Condensed"/>
          <w:color w:val="000000" w:themeColor="text1"/>
          <w:sz w:val="22"/>
          <w:szCs w:val="22"/>
          <w:lang w:eastAsia="zh-CN"/>
        </w:rPr>
        <w:t>wird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60DDC6A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London 02/2022</w:t>
      </w:r>
      <w:r w:rsidR="00BA6A6F">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 diesem Teilprojekt wurden ausschließlich günstige Komponenten eingesetzt (Industrie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78290246">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dem Farbstoff Alexa Fluor ® 647 gefärbt. Die Anregung erfolgt mit einem 635nm Diodenlaser. Die Auflösung nach SIM-Rekonstruktion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0B71C63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an unterschiedliche</w:t>
      </w:r>
      <w:r w:rsidR="009964EC">
        <w:rPr>
          <w:rFonts w:ascii="Roboto Condensed" w:hAnsi="Roboto Condensed"/>
          <w:color w:val="000000" w:themeColor="text1"/>
          <w:sz w:val="22"/>
          <w:szCs w:val="22"/>
        </w:rPr>
        <w:t>n</w:t>
      </w:r>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Mikroskoptypen</w:t>
      </w:r>
      <w:proofErr w:type="spellEnd"/>
      <w:r w:rsidRPr="00094ADB">
        <w:rPr>
          <w:rFonts w:ascii="Roboto Condensed" w:hAnsi="Roboto Condensed"/>
          <w:color w:val="000000" w:themeColor="text1"/>
          <w:sz w:val="22"/>
          <w:szCs w:val="22"/>
        </w:rPr>
        <w:t xml:space="preserve"> </w:t>
      </w:r>
      <w:r w:rsidR="009964EC" w:rsidRPr="00094ADB">
        <w:rPr>
          <w:rFonts w:ascii="Roboto Condensed" w:hAnsi="Roboto Condensed"/>
          <w:color w:val="000000" w:themeColor="text1"/>
          <w:sz w:val="22"/>
          <w:szCs w:val="22"/>
        </w:rPr>
        <w:t>zu montierendem Modul</w:t>
      </w:r>
      <w:r w:rsidRPr="00094ADB">
        <w:rPr>
          <w:rFonts w:ascii="Roboto Condensed" w:hAnsi="Roboto Condensed"/>
          <w:color w:val="000000" w:themeColor="text1"/>
          <w:sz w:val="22"/>
          <w:szCs w:val="22"/>
        </w:rPr>
        <w:t xml:space="preserve">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4C1A3CD7">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3"/>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3A2470"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7394994D" w14:textId="77777777" w:rsidR="00094ADB" w:rsidRPr="00094ADB" w:rsidRDefault="00094ADB" w:rsidP="00094ADB">
      <w:pPr>
        <w:jc w:val="both"/>
        <w:rPr>
          <w:rFonts w:ascii="Roboto Condensed" w:hAnsi="Roboto Condensed"/>
          <w:color w:val="000000" w:themeColor="text1"/>
          <w:sz w:val="22"/>
          <w:szCs w:val="22"/>
        </w:rPr>
      </w:pPr>
    </w:p>
    <w:p w14:paraId="32CD3683" w14:textId="1E7587E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r w:rsidR="00BA6A6F" w:rsidRPr="00094ADB">
        <w:rPr>
          <w:rFonts w:ascii="Roboto Condensed" w:hAnsi="Roboto Condensed"/>
          <w:color w:val="000000" w:themeColor="text1"/>
          <w:sz w:val="22"/>
          <w:szCs w:val="22"/>
        </w:rPr>
        <w:t>F</w:t>
      </w:r>
      <w:r w:rsidR="00BA6A6F">
        <w:rPr>
          <w:rFonts w:ascii="Roboto Condensed" w:hAnsi="Roboto Condensed"/>
          <w:color w:val="000000" w:themeColor="text1"/>
          <w:sz w:val="22"/>
          <w:szCs w:val="22"/>
        </w:rPr>
        <w:t>u</w:t>
      </w:r>
      <w:r w:rsidR="00BA6A6F" w:rsidRPr="00094ADB">
        <w:rPr>
          <w:rFonts w:ascii="Roboto Condensed" w:hAnsi="Roboto Condensed"/>
          <w:color w:val="000000" w:themeColor="text1"/>
          <w:sz w:val="22"/>
          <w:szCs w:val="22"/>
        </w:rPr>
        <w:t>n</w:t>
      </w:r>
      <w:r w:rsidR="00BA6A6F">
        <w:rPr>
          <w:rFonts w:ascii="Roboto Condensed" w:hAnsi="Roboto Condensed"/>
          <w:color w:val="000000" w:themeColor="text1"/>
          <w:sz w:val="22"/>
          <w:szCs w:val="22"/>
        </w:rPr>
        <w:t>k</w:t>
      </w:r>
      <w:r w:rsidR="00BA6A6F" w:rsidRPr="00094ADB">
        <w:rPr>
          <w:rFonts w:ascii="Roboto Condensed" w:hAnsi="Roboto Condensed"/>
          <w:color w:val="000000" w:themeColor="text1"/>
          <w:sz w:val="22"/>
          <w:szCs w:val="22"/>
        </w:rPr>
        <w:t>tionsumfang</w:t>
      </w:r>
      <w:r w:rsidRPr="00094ADB">
        <w:rPr>
          <w:rFonts w:ascii="Roboto Condensed" w:hAnsi="Roboto Condensed"/>
          <w:color w:val="000000" w:themeColor="text1"/>
          <w:sz w:val="22"/>
          <w:szCs w:val="22"/>
        </w:rPr>
        <w:t xml:space="preserve">. So stellte sich während der Projektlaufzeit heraus, dass der </w:t>
      </w:r>
      <w:r w:rsidR="00BA6A6F">
        <w:rPr>
          <w:rFonts w:ascii="Roboto Condensed" w:hAnsi="Roboto Condensed"/>
          <w:color w:val="000000" w:themeColor="text1"/>
          <w:sz w:val="22"/>
          <w:szCs w:val="22"/>
        </w:rPr>
        <w:t xml:space="preserve">auf dem Evaluationsboard </w:t>
      </w:r>
      <w:r w:rsidRPr="00094ADB">
        <w:rPr>
          <w:rFonts w:ascii="Roboto Condensed" w:hAnsi="Roboto Condensed"/>
          <w:color w:val="000000" w:themeColor="text1"/>
          <w:sz w:val="22"/>
          <w:szCs w:val="22"/>
        </w:rPr>
        <w:t>zur Verfügung</w:t>
      </w:r>
      <w:r w:rsidR="00BA6A6F">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stehende Videospeicher nicht ausreicht um die nötigen SIM Muster zwischenzuspeichern. Zu diesem Zweck wurde eine FPGA-basierte Elektronik </w:t>
      </w:r>
      <w:r w:rsidR="00BB5737">
        <w:rPr>
          <w:rFonts w:ascii="Roboto Condensed" w:hAnsi="Roboto Condensed"/>
          <w:color w:val="000000" w:themeColor="text1"/>
          <w:sz w:val="22"/>
          <w:szCs w:val="22"/>
        </w:rPr>
        <w:t xml:space="preserve">(M5Stack, Atom Display, China) </w:t>
      </w:r>
      <w:r w:rsidRPr="00094ADB">
        <w:rPr>
          <w:rFonts w:ascii="Roboto Condensed" w:hAnsi="Roboto Condensed"/>
          <w:color w:val="000000" w:themeColor="text1"/>
          <w:sz w:val="22"/>
          <w:szCs w:val="22"/>
        </w:rPr>
        <w:t xml:space="preserve">entwickelt, die eine </w:t>
      </w:r>
      <w:proofErr w:type="spellStart"/>
      <w:r w:rsidR="00BB5737">
        <w:rPr>
          <w:rFonts w:ascii="Roboto Condensed" w:hAnsi="Roboto Condensed"/>
          <w:color w:val="000000" w:themeColor="text1"/>
          <w:sz w:val="22"/>
          <w:szCs w:val="22"/>
        </w:rPr>
        <w:t>t</w:t>
      </w:r>
      <w:r w:rsidRPr="00094ADB">
        <w:rPr>
          <w:rFonts w:ascii="Roboto Condensed" w:hAnsi="Roboto Condensed"/>
          <w:color w:val="000000" w:themeColor="text1"/>
          <w:sz w:val="22"/>
          <w:szCs w:val="22"/>
        </w:rPr>
        <w: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4"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2024C26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Durch die einfachere Integration des optischen Aufbaus an Nikon Mikroskope und das Angebot seitens der Firma Nikon ein Leihgerät für die Zeit des Projekts zur Verfügung zu stellen, wurde die Entscheidung getroffen, </w:t>
      </w:r>
      <w:r w:rsidRPr="00094ADB">
        <w:rPr>
          <w:rFonts w:ascii="Roboto Condensed" w:hAnsi="Roboto Condensed"/>
          <w:color w:val="000000" w:themeColor="text1"/>
          <w:sz w:val="22"/>
          <w:szCs w:val="22"/>
        </w:rPr>
        <w:lastRenderedPageBreak/>
        <w:t xml:space="preserve">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w:t>
      </w:r>
      <w:r w:rsidR="001F6CCD">
        <w:rPr>
          <w:rFonts w:ascii="Roboto Condensed" w:hAnsi="Roboto Condensed"/>
          <w:color w:val="000000" w:themeColor="text1"/>
          <w:sz w:val="22"/>
          <w:szCs w:val="22"/>
        </w:rPr>
        <w:t>vergleichen diese mit</w:t>
      </w:r>
      <w:r w:rsidRPr="00094ADB">
        <w:rPr>
          <w:rFonts w:ascii="Roboto Condensed" w:hAnsi="Roboto Condensed"/>
          <w:color w:val="000000" w:themeColor="text1"/>
          <w:sz w:val="22"/>
          <w:szCs w:val="22"/>
        </w:rPr>
        <w:t xml:space="preserve"> herkömmliche</w:t>
      </w:r>
      <w:r w:rsidR="001F6CCD">
        <w:rPr>
          <w:rFonts w:ascii="Roboto Condensed" w:hAnsi="Roboto Condensed"/>
          <w:color w:val="000000" w:themeColor="text1"/>
          <w:sz w:val="22"/>
          <w:szCs w:val="22"/>
        </w:rPr>
        <w:t>r</w:t>
      </w:r>
      <w:r w:rsidRPr="00094ADB">
        <w:rPr>
          <w:rFonts w:ascii="Roboto Condensed" w:hAnsi="Roboto Condensed"/>
          <w:color w:val="000000" w:themeColor="text1"/>
          <w:sz w:val="22"/>
          <w:szCs w:val="22"/>
        </w:rPr>
        <w:t xml:space="preserve"> </w:t>
      </w:r>
      <w:r w:rsidR="001F6CCD">
        <w:rPr>
          <w:rFonts w:ascii="Roboto Condensed" w:hAnsi="Roboto Condensed"/>
          <w:color w:val="000000" w:themeColor="text1"/>
          <w:sz w:val="22"/>
          <w:szCs w:val="22"/>
        </w:rPr>
        <w:t>Weitfeldm</w:t>
      </w:r>
      <w:r w:rsidRPr="00094ADB">
        <w:rPr>
          <w:rFonts w:ascii="Roboto Condensed" w:hAnsi="Roboto Condensed"/>
          <w:color w:val="000000" w:themeColor="text1"/>
          <w:sz w:val="22"/>
          <w:szCs w:val="22"/>
        </w:rPr>
        <w:t>ikroskopie.</w:t>
      </w:r>
    </w:p>
    <w:p w14:paraId="42155F78" w14:textId="08290838"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67B9A00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w:t>
      </w:r>
      <w:proofErr w:type="spellEnd"/>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r w:rsidR="001F6CCD">
        <w:rPr>
          <w:rFonts w:ascii="Roboto Condensed" w:hAnsi="Roboto Condensed"/>
          <w:color w:val="000000" w:themeColor="text1"/>
          <w:sz w:val="22"/>
          <w:szCs w:val="22"/>
        </w:rPr>
        <w:t>Schneidens</w:t>
      </w:r>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SIM Rekonstruktion mit 298nm angegeben. Somit ergibt sich eine Verbesserung um den Faktor 1.75.</w:t>
      </w:r>
    </w:p>
    <w:p w14:paraId="154F1B30" w14:textId="240BAB20"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6EB0AF8E" w:rsidR="00094ADB" w:rsidRPr="00094ADB" w:rsidRDefault="001F6CCD"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2848" behindDoc="0" locked="0" layoutInCell="1" allowOverlap="1" wp14:anchorId="3F4A9671" wp14:editId="64142F90">
            <wp:simplePos x="0" y="0"/>
            <wp:positionH relativeFrom="margin">
              <wp:posOffset>-22225</wp:posOffset>
            </wp:positionH>
            <wp:positionV relativeFrom="paragraph">
              <wp:posOffset>273685</wp:posOffset>
            </wp:positionV>
            <wp:extent cx="5759450" cy="2835275"/>
            <wp:effectExtent l="0" t="0" r="0" b="3175"/>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9450" cy="2835275"/>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5. Erstes Ergebnis mit 20x/0.75 Objektiv und der PCO.edge26 Kamera. 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rechts: SIM Rekonstruktion.</w:t>
      </w:r>
    </w:p>
    <w:p w14:paraId="48FA884A" w14:textId="77777777" w:rsidR="00094ADB" w:rsidRPr="00094ADB" w:rsidRDefault="00094ADB" w:rsidP="00094ADB">
      <w:pPr>
        <w:jc w:val="both"/>
        <w:rPr>
          <w:rFonts w:ascii="Roboto Condensed" w:hAnsi="Roboto Condensed"/>
          <w:color w:val="000000" w:themeColor="text1"/>
          <w:sz w:val="22"/>
          <w:szCs w:val="22"/>
        </w:rPr>
      </w:pPr>
    </w:p>
    <w:p w14:paraId="3A866F2A" w14:textId="1DEB6397" w:rsidR="00094ADB" w:rsidRPr="00BB5737"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w:t>
      </w:r>
      <w:r w:rsidR="001F6CCD" w:rsidRPr="00094ADB">
        <w:rPr>
          <w:rFonts w:ascii="Roboto Condensed" w:eastAsiaTheme="minorEastAsia" w:hAnsi="Roboto Condensed"/>
          <w:color w:val="000000" w:themeColor="text1"/>
          <w:sz w:val="22"/>
          <w:szCs w:val="22"/>
          <w:lang w:eastAsia="zh-CN"/>
        </w:rPr>
        <w:t>Mitochondri</w:t>
      </w:r>
      <w:r w:rsidR="001F6CCD">
        <w:rPr>
          <w:rFonts w:ascii="Roboto Condensed" w:eastAsiaTheme="minorEastAsia" w:hAnsi="Roboto Condensed"/>
          <w:color w:val="000000" w:themeColor="text1"/>
          <w:sz w:val="22"/>
          <w:szCs w:val="22"/>
          <w:lang w:eastAsia="zh-CN"/>
        </w:rPr>
        <w:t xml:space="preserve">en </w:t>
      </w:r>
      <w:r w:rsidRPr="00094ADB">
        <w:rPr>
          <w:rFonts w:ascii="Roboto Condensed" w:eastAsiaTheme="minorEastAsia" w:hAnsi="Roboto Condensed"/>
          <w:color w:val="000000" w:themeColor="text1"/>
          <w:sz w:val="22"/>
          <w:szCs w:val="22"/>
          <w:lang w:eastAsia="zh-CN"/>
        </w:rPr>
        <w:t xml:space="preserve">und </w:t>
      </w:r>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rekonstruiertes SIM Bild zeigt. Die Auflösung </w:t>
      </w:r>
      <w:r w:rsidRPr="00094ADB">
        <w:rPr>
          <w:rFonts w:ascii="Roboto Condensed" w:eastAsiaTheme="minorEastAsia" w:hAnsi="Roboto Condensed"/>
          <w:color w:val="000000" w:themeColor="text1"/>
          <w:sz w:val="22"/>
          <w:szCs w:val="22"/>
          <w:lang w:eastAsia="zh-CN"/>
        </w:rPr>
        <w:lastRenderedPageBreak/>
        <w:t xml:space="preserve">wurde </w:t>
      </w:r>
      <w:r w:rsidR="001F6CCD">
        <w:rPr>
          <w:rFonts w:ascii="Roboto Condensed" w:eastAsiaTheme="minorEastAsia" w:hAnsi="Roboto Condensed"/>
          <w:color w:val="000000" w:themeColor="text1"/>
          <w:sz w:val="22"/>
          <w:szCs w:val="22"/>
          <w:lang w:eastAsia="zh-CN"/>
        </w:rPr>
        <w:t xml:space="preserve">jeweils </w:t>
      </w:r>
      <w:r w:rsidRPr="00094ADB">
        <w:rPr>
          <w:rFonts w:ascii="Roboto Condensed" w:eastAsiaTheme="minorEastAsia" w:hAnsi="Roboto Condensed"/>
          <w:color w:val="000000" w:themeColor="text1"/>
          <w:sz w:val="22"/>
          <w:szCs w:val="22"/>
          <w:lang w:eastAsia="zh-CN"/>
        </w:rPr>
        <w:t>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bestimmt</w:t>
      </w:r>
      <w:r w:rsidRPr="00094ADB">
        <w:rPr>
          <w:rFonts w:ascii="Roboto Condensed" w:eastAsiaTheme="minorEastAsia" w:hAnsi="Roboto Condensed"/>
          <w:color w:val="000000" w:themeColor="text1"/>
          <w:sz w:val="22"/>
          <w:szCs w:val="22"/>
          <w:lang w:eastAsia="zh-CN"/>
        </w:rPr>
        <w:t xml:space="preserve">. Die </w:t>
      </w:r>
      <w:proofErr w:type="gramStart"/>
      <w:r w:rsidR="001F6CCD">
        <w:rPr>
          <w:rFonts w:ascii="Roboto Condensed" w:eastAsiaTheme="minorEastAsia" w:hAnsi="Roboto Condensed"/>
          <w:color w:val="000000" w:themeColor="text1"/>
          <w:sz w:val="22"/>
          <w:szCs w:val="22"/>
          <w:lang w:eastAsia="zh-CN"/>
        </w:rPr>
        <w:t xml:space="preserve">SIM </w:t>
      </w:r>
      <w:r w:rsidR="001F6CCD" w:rsidRPr="00094ADB">
        <w:rPr>
          <w:rFonts w:ascii="Roboto Condensed" w:eastAsiaTheme="minorEastAsia" w:hAnsi="Roboto Condensed"/>
          <w:color w:val="000000" w:themeColor="text1"/>
          <w:sz w:val="22"/>
          <w:szCs w:val="22"/>
          <w:lang w:eastAsia="zh-CN"/>
        </w:rPr>
        <w:t>Auflösung</w:t>
      </w:r>
      <w:proofErr w:type="gramEnd"/>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von </w:t>
      </w:r>
      <w:r w:rsidR="001F6CCD" w:rsidRPr="00094ADB">
        <w:rPr>
          <w:rFonts w:ascii="Roboto Condensed" w:eastAsiaTheme="minorEastAsia" w:hAnsi="Roboto Condensed"/>
          <w:color w:val="000000" w:themeColor="text1"/>
          <w:sz w:val="22"/>
          <w:szCs w:val="22"/>
          <w:lang w:eastAsia="zh-CN"/>
        </w:rPr>
        <w:t>161nm und 203nm</w:t>
      </w:r>
      <w:r w:rsidR="001F6CCD">
        <w:rPr>
          <w:rFonts w:ascii="Roboto Condensed" w:eastAsiaTheme="minorEastAsia" w:hAnsi="Roboto Condensed"/>
          <w:color w:val="000000" w:themeColor="text1"/>
          <w:sz w:val="22"/>
          <w:szCs w:val="22"/>
          <w:lang w:eastAsia="zh-CN"/>
        </w:rPr>
        <w:t xml:space="preserve"> </w:t>
      </w:r>
      <w:r w:rsidR="001F6CCD" w:rsidRPr="00094ADB">
        <w:rPr>
          <w:rFonts w:ascii="Roboto Condensed" w:eastAsiaTheme="minorEastAsia" w:hAnsi="Roboto Condensed"/>
          <w:color w:val="000000" w:themeColor="text1"/>
          <w:sz w:val="22"/>
          <w:szCs w:val="22"/>
          <w:lang w:eastAsia="zh-CN"/>
        </w:rPr>
        <w:t>de</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rekonstruierten </w:t>
      </w:r>
      <w:r w:rsidR="001F6CCD" w:rsidRPr="00094ADB">
        <w:rPr>
          <w:rFonts w:ascii="Roboto Condensed" w:eastAsiaTheme="minorEastAsia" w:hAnsi="Roboto Condensed"/>
          <w:color w:val="000000" w:themeColor="text1"/>
          <w:sz w:val="22"/>
          <w:szCs w:val="22"/>
          <w:lang w:eastAsia="zh-CN"/>
        </w:rPr>
        <w:t>rotem und grünem Kanal</w:t>
      </w:r>
      <w:r w:rsidR="001F6CCD">
        <w:rPr>
          <w:rFonts w:ascii="Roboto Condensed" w:eastAsiaTheme="minorEastAsia" w:hAnsi="Roboto Condensed"/>
          <w:color w:val="000000" w:themeColor="text1"/>
          <w:sz w:val="22"/>
          <w:szCs w:val="22"/>
          <w:lang w:eastAsia="zh-CN"/>
        </w:rPr>
        <w:t>s</w:t>
      </w:r>
      <w:r w:rsidR="001F6CCD" w:rsidRPr="00094ADB">
        <w:rPr>
          <w:rFonts w:ascii="Roboto Condensed" w:eastAsiaTheme="minorEastAsia" w:hAnsi="Roboto Condensed"/>
          <w:color w:val="000000" w:themeColor="text1"/>
          <w:sz w:val="22"/>
          <w:szCs w:val="22"/>
          <w:lang w:eastAsia="zh-CN"/>
        </w:rPr>
        <w:t xml:space="preserve"> </w:t>
      </w:r>
      <w:r w:rsidR="001F6CCD">
        <w:rPr>
          <w:rFonts w:ascii="Roboto Condensed" w:eastAsiaTheme="minorEastAsia" w:hAnsi="Roboto Condensed"/>
          <w:color w:val="000000" w:themeColor="text1"/>
          <w:sz w:val="22"/>
          <w:szCs w:val="22"/>
          <w:lang w:eastAsia="zh-CN"/>
        </w:rPr>
        <w:t xml:space="preserve">ist </w:t>
      </w:r>
      <w:r w:rsidR="001F6CCD" w:rsidRPr="00094ADB">
        <w:rPr>
          <w:rFonts w:ascii="Roboto Condensed" w:eastAsiaTheme="minorEastAsia" w:hAnsi="Roboto Condensed"/>
          <w:color w:val="000000" w:themeColor="text1"/>
          <w:sz w:val="22"/>
          <w:szCs w:val="22"/>
          <w:lang w:eastAsia="zh-CN"/>
        </w:rPr>
        <w:t xml:space="preserve">etwa um einen Faktor 1.55 </w:t>
      </w:r>
      <w:r w:rsidR="001F6CCD">
        <w:rPr>
          <w:rFonts w:ascii="Roboto Condensed" w:eastAsiaTheme="minorEastAsia" w:hAnsi="Roboto Condensed"/>
          <w:color w:val="000000" w:themeColor="text1"/>
          <w:sz w:val="22"/>
          <w:szCs w:val="22"/>
          <w:lang w:eastAsia="zh-CN"/>
        </w:rPr>
        <w:t>bis</w:t>
      </w:r>
      <w:r w:rsidR="001F6CCD" w:rsidRPr="00094ADB">
        <w:rPr>
          <w:rFonts w:ascii="Roboto Condensed" w:eastAsiaTheme="minorEastAsia" w:hAnsi="Roboto Condensed"/>
          <w:color w:val="000000" w:themeColor="text1"/>
          <w:sz w:val="22"/>
          <w:szCs w:val="22"/>
          <w:lang w:eastAsia="zh-CN"/>
        </w:rPr>
        <w:t xml:space="preserve"> 1.65 </w:t>
      </w:r>
      <w:r w:rsidR="001F6CCD">
        <w:rPr>
          <w:rFonts w:ascii="Roboto Condensed" w:eastAsiaTheme="minorEastAsia" w:hAnsi="Roboto Condensed"/>
          <w:color w:val="000000" w:themeColor="text1"/>
          <w:sz w:val="22"/>
          <w:szCs w:val="22"/>
          <w:lang w:eastAsia="zh-CN"/>
        </w:rPr>
        <w:t xml:space="preserve">besser im Vergleich zur korrespondierenden </w:t>
      </w:r>
      <w:r w:rsidRPr="00094ADB">
        <w:rPr>
          <w:rFonts w:ascii="Roboto Condensed" w:eastAsiaTheme="minorEastAsia" w:hAnsi="Roboto Condensed"/>
          <w:color w:val="000000" w:themeColor="text1"/>
          <w:sz w:val="22"/>
          <w:szCs w:val="22"/>
          <w:lang w:eastAsia="zh-CN"/>
        </w:rPr>
        <w:t>Weitfeldauflösung von 249nm und 334nm.</w:t>
      </w:r>
    </w:p>
    <w:p w14:paraId="52637F84" w14:textId="1FB9BA33" w:rsidR="00094ADB" w:rsidRPr="00094ADB" w:rsidRDefault="00956D7F" w:rsidP="00094ADB">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1B0C3B3">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4E1FBBF3" w14:textId="1350D9A1" w:rsidR="00094ADB" w:rsidRPr="00094ADB" w:rsidRDefault="00094ADB" w:rsidP="00094ADB">
      <w:pPr>
        <w:jc w:val="center"/>
        <w:rPr>
          <w:rFonts w:ascii="Roboto Condensed" w:hAnsi="Roboto Condensed"/>
          <w:color w:val="000000" w:themeColor="text1"/>
          <w:sz w:val="22"/>
          <w:szCs w:val="22"/>
        </w:rPr>
      </w:pPr>
    </w:p>
    <w:p w14:paraId="327A40AE" w14:textId="77250CE1"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r w:rsidR="001F6CCD">
        <w:rPr>
          <w:rFonts w:ascii="Roboto Condensed" w:hAnsi="Roboto Condensed"/>
          <w:color w:val="000000" w:themeColor="text1"/>
          <w:sz w:val="22"/>
          <w:szCs w:val="22"/>
        </w:rPr>
        <w:t>Zweifarb</w:t>
      </w:r>
      <w:r w:rsidR="00BB5737">
        <w:rPr>
          <w:rFonts w:ascii="Roboto Condensed" w:hAnsi="Roboto Condensed"/>
          <w:color w:val="000000" w:themeColor="text1"/>
          <w:sz w:val="22"/>
          <w:szCs w:val="22"/>
        </w:rPr>
        <w:t>ige</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Abbildung </w:t>
      </w:r>
      <w:r w:rsidR="001F6CCD">
        <w:rPr>
          <w:rFonts w:ascii="Roboto Condensed" w:hAnsi="Roboto Condensed"/>
          <w:color w:val="000000" w:themeColor="text1"/>
          <w:sz w:val="22"/>
          <w:szCs w:val="22"/>
        </w:rPr>
        <w:t>von</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Cos-7 Zellen. Links: </w:t>
      </w:r>
      <w:proofErr w:type="spellStart"/>
      <w:r w:rsidR="001F6CCD">
        <w:rPr>
          <w:rFonts w:ascii="Roboto Condensed" w:hAnsi="Roboto Condensed"/>
          <w:color w:val="000000" w:themeColor="text1"/>
          <w:sz w:val="22"/>
          <w:szCs w:val="22"/>
        </w:rPr>
        <w:t>W</w:t>
      </w:r>
      <w:r w:rsidR="001F6CCD" w:rsidRPr="00094ADB">
        <w:rPr>
          <w:rFonts w:ascii="Roboto Condensed" w:hAnsi="Roboto Condensed"/>
          <w:color w:val="000000" w:themeColor="text1"/>
          <w:sz w:val="22"/>
          <w:szCs w:val="22"/>
        </w:rPr>
        <w:t>eitfeld</w:t>
      </w:r>
      <w:proofErr w:type="spellEnd"/>
      <w:r w:rsidRPr="00094ADB">
        <w:rPr>
          <w:rFonts w:ascii="Roboto Condensed" w:hAnsi="Roboto Condensed"/>
          <w:color w:val="000000" w:themeColor="text1"/>
          <w:sz w:val="22"/>
          <w:szCs w:val="22"/>
        </w:rPr>
        <w:t>, rechts: SIM Rekonstruktion.</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31606256"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t>Das von der Firma PCO entwickelte Kompressionsverfahren kann</w:t>
      </w:r>
      <w:r w:rsidR="001F6CCD" w:rsidRPr="00094ADB">
        <w:rPr>
          <w:rFonts w:ascii="Roboto Condensed" w:eastAsiaTheme="minorEastAsia" w:hAnsi="Roboto Condensed"/>
          <w:color w:val="000000" w:themeColor="text1"/>
          <w:sz w:val="22"/>
          <w:szCs w:val="22"/>
          <w:lang w:eastAsia="zh-CN"/>
        </w:rPr>
        <w:t>, in dem weniger Daten transferiert werden</w:t>
      </w:r>
      <w:r w:rsidRPr="00094ADB">
        <w:rPr>
          <w:rFonts w:ascii="Roboto Condensed" w:eastAsiaTheme="minorEastAsia" w:hAnsi="Roboto Condensed"/>
          <w:color w:val="000000" w:themeColor="text1"/>
          <w:sz w:val="22"/>
          <w:szCs w:val="22"/>
          <w:lang w:eastAsia="zh-CN"/>
        </w:rPr>
        <w:t xml:space="preserve"> dazu führen die Kamera </w:t>
      </w:r>
      <w:r w:rsidR="001F6CCD">
        <w:rPr>
          <w:rFonts w:ascii="Roboto Condensed" w:eastAsiaTheme="minorEastAsia" w:hAnsi="Roboto Condensed"/>
          <w:color w:val="000000" w:themeColor="text1"/>
          <w:sz w:val="22"/>
          <w:szCs w:val="22"/>
          <w:lang w:eastAsia="zh-CN"/>
        </w:rPr>
        <w:t>Bildrate</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zu erhöhen, </w:t>
      </w:r>
      <w:r w:rsidR="001F6CCD">
        <w:rPr>
          <w:rFonts w:ascii="Roboto Condensed" w:eastAsiaTheme="minorEastAsia" w:hAnsi="Roboto Condensed"/>
          <w:color w:val="000000" w:themeColor="text1"/>
          <w:sz w:val="22"/>
          <w:szCs w:val="22"/>
          <w:lang w:eastAsia="zh-CN"/>
        </w:rPr>
        <w:t xml:space="preserve">wobei </w:t>
      </w:r>
      <w:r w:rsidRPr="00094ADB">
        <w:rPr>
          <w:rFonts w:ascii="Roboto Condensed" w:eastAsiaTheme="minorEastAsia" w:hAnsi="Roboto Condensed"/>
          <w:color w:val="000000" w:themeColor="text1"/>
          <w:sz w:val="22"/>
          <w:szCs w:val="22"/>
          <w:lang w:eastAsia="zh-CN"/>
        </w:rPr>
        <w:t xml:space="preserve">die optische Qualität jedoch nicht signifikant beeinträchtigt wird. Um die Funktionsweise </w:t>
      </w:r>
      <w:r w:rsidR="001F6CCD" w:rsidRPr="00094ADB">
        <w:rPr>
          <w:rFonts w:ascii="Roboto Condensed" w:eastAsiaTheme="minorEastAsia" w:hAnsi="Roboto Condensed"/>
          <w:color w:val="000000" w:themeColor="text1"/>
          <w:sz w:val="22"/>
          <w:szCs w:val="22"/>
          <w:lang w:eastAsia="zh-CN"/>
        </w:rPr>
        <w:t>d</w:t>
      </w:r>
      <w:r w:rsidR="001F6CCD">
        <w:rPr>
          <w:rFonts w:ascii="Roboto Condensed" w:eastAsiaTheme="minorEastAsia" w:hAnsi="Roboto Condensed"/>
          <w:color w:val="000000" w:themeColor="text1"/>
          <w:sz w:val="22"/>
          <w:szCs w:val="22"/>
          <w:lang w:eastAsia="zh-CN"/>
        </w:rPr>
        <w:t>ieses</w:t>
      </w:r>
      <w:r w:rsidR="001F6CCD" w:rsidRPr="00094ADB">
        <w:rPr>
          <w:rFonts w:ascii="Roboto Condensed" w:eastAsiaTheme="minorEastAsia" w:hAnsi="Roboto Condensed"/>
          <w:color w:val="000000" w:themeColor="text1"/>
          <w:sz w:val="22"/>
          <w:szCs w:val="22"/>
          <w:lang w:eastAsia="zh-CN"/>
        </w:rPr>
        <w:t xml:space="preserve"> </w:t>
      </w:r>
      <w:r w:rsidRPr="00094ADB">
        <w:rPr>
          <w:rFonts w:ascii="Roboto Condensed" w:eastAsiaTheme="minorEastAsia" w:hAnsi="Roboto Condensed"/>
          <w:color w:val="000000" w:themeColor="text1"/>
          <w:sz w:val="22"/>
          <w:szCs w:val="22"/>
          <w:lang w:eastAsia="zh-CN"/>
        </w:rPr>
        <w:t xml:space="preserve">neuartigen Algorithmus auch an SIM Daten zu erproben, wurden die Daten seitens PCO zunächst dekomprimiert und mittels SIM Software rekonstruiert. Die Abbildung 7 stellt die </w:t>
      </w:r>
      <w:r w:rsidR="001F6CCD" w:rsidRPr="00094ADB">
        <w:rPr>
          <w:rFonts w:ascii="Roboto Condensed" w:eastAsiaTheme="minorEastAsia" w:hAnsi="Roboto Condensed"/>
          <w:color w:val="000000" w:themeColor="text1"/>
          <w:sz w:val="22"/>
          <w:szCs w:val="22"/>
          <w:lang w:eastAsia="zh-CN"/>
        </w:rPr>
        <w:t>rek</w:t>
      </w:r>
      <w:r w:rsidR="001F6CCD">
        <w:rPr>
          <w:rFonts w:ascii="Roboto Condensed" w:eastAsiaTheme="minorEastAsia" w:hAnsi="Roboto Condensed"/>
          <w:color w:val="000000" w:themeColor="text1"/>
          <w:sz w:val="22"/>
          <w:szCs w:val="22"/>
          <w:lang w:eastAsia="zh-CN"/>
        </w:rPr>
        <w:t>o</w:t>
      </w:r>
      <w:r w:rsidR="001F6CCD" w:rsidRPr="00094ADB">
        <w:rPr>
          <w:rFonts w:ascii="Roboto Condensed" w:eastAsiaTheme="minorEastAsia" w:hAnsi="Roboto Condensed"/>
          <w:color w:val="000000" w:themeColor="text1"/>
          <w:sz w:val="22"/>
          <w:szCs w:val="22"/>
          <w:lang w:eastAsia="zh-CN"/>
        </w:rPr>
        <w:t>nstr</w:t>
      </w:r>
      <w:r w:rsidR="001F6CCD">
        <w:rPr>
          <w:rFonts w:ascii="Roboto Condensed" w:eastAsiaTheme="minorEastAsia" w:hAnsi="Roboto Condensed"/>
          <w:color w:val="000000" w:themeColor="text1"/>
          <w:sz w:val="22"/>
          <w:szCs w:val="22"/>
          <w:lang w:eastAsia="zh-CN"/>
        </w:rPr>
        <w:t>u</w:t>
      </w:r>
      <w:r w:rsidR="001F6CCD" w:rsidRPr="00094ADB">
        <w:rPr>
          <w:rFonts w:ascii="Roboto Condensed" w:eastAsiaTheme="minorEastAsia" w:hAnsi="Roboto Condensed"/>
          <w:color w:val="000000" w:themeColor="text1"/>
          <w:sz w:val="22"/>
          <w:szCs w:val="22"/>
          <w:lang w:eastAsia="zh-CN"/>
        </w:rPr>
        <w:t xml:space="preserve">ierten </w:t>
      </w:r>
      <w:r w:rsidRPr="00094ADB">
        <w:rPr>
          <w:rFonts w:ascii="Roboto Condensed" w:eastAsiaTheme="minorEastAsia" w:hAnsi="Roboto Condensed"/>
          <w:color w:val="000000" w:themeColor="text1"/>
          <w:sz w:val="22"/>
          <w:szCs w:val="22"/>
          <w:lang w:eastAsia="zh-CN"/>
        </w:rPr>
        <w:t xml:space="preserve">Rohdaten (links) den </w:t>
      </w:r>
      <w:r w:rsidR="001F6CCD">
        <w:rPr>
          <w:rFonts w:ascii="Roboto Condensed" w:eastAsiaTheme="minorEastAsia" w:hAnsi="Roboto Condensed"/>
          <w:color w:val="000000" w:themeColor="text1"/>
          <w:sz w:val="22"/>
          <w:szCs w:val="22"/>
          <w:lang w:eastAsia="zh-CN"/>
        </w:rPr>
        <w:t xml:space="preserve">auf </w:t>
      </w:r>
      <w:r w:rsidRPr="00094ADB">
        <w:rPr>
          <w:rFonts w:ascii="Roboto Condensed" w:eastAsiaTheme="minorEastAsia" w:hAnsi="Roboto Condensed"/>
          <w:color w:val="000000" w:themeColor="text1"/>
          <w:sz w:val="22"/>
          <w:szCs w:val="22"/>
          <w:lang w:eastAsia="zh-CN"/>
        </w:rPr>
        <w:t xml:space="preserve">8Bit komprimierten Daten (rechts) gegenüber. Das Signal-Rausch-Verhältnis nach Datenkompression ist leicht gesunken. Generell scheinen die Daten einen Großteil der höhen </w:t>
      </w:r>
      <w:r w:rsidRPr="00094ADB">
        <w:rPr>
          <w:rFonts w:ascii="Roboto Condensed" w:eastAsiaTheme="minorEastAsia" w:hAnsi="Roboto Condensed"/>
          <w:color w:val="000000" w:themeColor="text1"/>
          <w:sz w:val="22"/>
          <w:szCs w:val="22"/>
          <w:lang w:eastAsia="zh-CN"/>
        </w:rPr>
        <w:lastRenderedPageBreak/>
        <w:t>Raumfrequenzen der Probeninformationen bei</w:t>
      </w:r>
      <w:r w:rsidR="001F6CCD">
        <w:rPr>
          <w:rFonts w:ascii="Roboto Condensed" w:eastAsiaTheme="minorEastAsia" w:hAnsi="Roboto Condensed"/>
          <w:color w:val="000000" w:themeColor="text1"/>
          <w:sz w:val="22"/>
          <w:szCs w:val="22"/>
          <w:lang w:eastAsia="zh-CN"/>
        </w:rPr>
        <w:t>zu</w:t>
      </w:r>
      <w:r w:rsidRPr="00094ADB">
        <w:rPr>
          <w:rFonts w:ascii="Roboto Condensed" w:eastAsiaTheme="minorEastAsia" w:hAnsi="Roboto Condensed"/>
          <w:color w:val="000000" w:themeColor="text1"/>
          <w:sz w:val="22"/>
          <w:szCs w:val="22"/>
          <w:lang w:eastAsia="zh-CN"/>
        </w:rPr>
        <w:t xml:space="preserve">behalten. Eine tiefergehende </w:t>
      </w:r>
      <w:r w:rsidR="001F6CCD">
        <w:rPr>
          <w:rFonts w:ascii="Roboto Condensed" w:eastAsiaTheme="minorEastAsia" w:hAnsi="Roboto Condensed"/>
          <w:color w:val="000000" w:themeColor="text1"/>
          <w:sz w:val="22"/>
          <w:szCs w:val="22"/>
          <w:lang w:eastAsia="zh-CN"/>
        </w:rPr>
        <w:t xml:space="preserve">quantitative </w:t>
      </w:r>
      <w:r w:rsidRPr="00094ADB">
        <w:rPr>
          <w:rFonts w:ascii="Roboto Condensed" w:eastAsiaTheme="minorEastAsia" w:hAnsi="Roboto Condensed"/>
          <w:color w:val="000000" w:themeColor="text1"/>
          <w:sz w:val="22"/>
          <w:szCs w:val="22"/>
          <w:lang w:eastAsia="zh-CN"/>
        </w:rPr>
        <w:t>Analyse 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0EFC7C1B">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438B0C6A"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übernommen und für den Zweck des SIMMO Projekts weiterentwickelt.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vereinigt eine robuste Softwareumgebung mit der Möglichkeit die mit dem Mikroskop aufgenommenen Daten mithilfe </w:t>
      </w:r>
      <w:r w:rsidR="001F6CCD">
        <w:rPr>
          <w:rFonts w:ascii="Roboto Condensed" w:hAnsi="Roboto Condensed"/>
          <w:color w:val="000000" w:themeColor="text1"/>
          <w:sz w:val="22"/>
          <w:szCs w:val="22"/>
        </w:rPr>
        <w:t>einer</w:t>
      </w:r>
      <w:r w:rsidR="001F6CCD" w:rsidRPr="00094ADB">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konnte die Python-basierte Software eigenständig an den SIMMO Aufbau angepasst werden, da entsprechendes Entwickler</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und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w:t>
      </w:r>
      <w:r w:rsidRPr="00094ADB">
        <w:rPr>
          <w:rFonts w:ascii="Roboto Condensed" w:hAnsi="Roboto Condensed"/>
          <w:color w:val="000000" w:themeColor="text1"/>
          <w:sz w:val="22"/>
          <w:szCs w:val="22"/>
        </w:rPr>
        <w:lastRenderedPageBreak/>
        <w:t xml:space="preserve">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190681A0" w14:textId="156D2BF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29A79218" w14:textId="7742BE16" w:rsidR="00094ADB" w:rsidRPr="00094ADB" w:rsidRDefault="009964EC" w:rsidP="00094ADB">
      <w:pPr>
        <w:jc w:val="both"/>
        <w:rPr>
          <w:rFonts w:ascii="Roboto Condensed" w:hAnsi="Roboto Condensed"/>
          <w:color w:val="000000" w:themeColor="text1"/>
          <w:sz w:val="22"/>
          <w:szCs w:val="22"/>
        </w:rPr>
      </w:pPr>
      <w:r>
        <w:rPr>
          <w:noProof/>
        </w:rPr>
        <w:drawing>
          <wp:anchor distT="0" distB="0" distL="114300" distR="114300" simplePos="0" relativeHeight="251665920" behindDoc="0" locked="0" layoutInCell="1" allowOverlap="1" wp14:anchorId="56833F16" wp14:editId="0CA6006D">
            <wp:simplePos x="0" y="0"/>
            <wp:positionH relativeFrom="column">
              <wp:posOffset>-4098</wp:posOffset>
            </wp:positionH>
            <wp:positionV relativeFrom="paragraph">
              <wp:posOffset>194610</wp:posOffset>
            </wp:positionV>
            <wp:extent cx="6116320" cy="3838575"/>
            <wp:effectExtent l="0" t="0" r="0" b="9525"/>
            <wp:wrapTopAndBottom/>
            <wp:docPr id="21" name="Grafik 2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4.2. Steuerung des SIM-Moduls über Open-Source GUI</w:t>
      </w:r>
    </w:p>
    <w:p w14:paraId="2BE9C0BB" w14:textId="45FC18B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wurde ebenfalls eine Synchronisation zwischen Bildaufnahme und Hardwareansteuerung erzielt. Die SIM Muster (3 Phase, 3 Rotationswinkel) werden im Vorfeld berechnet und mittels Grafikkartenausgabe über den HDMI Anschluss auf dem DMD </w:t>
      </w:r>
      <w:r w:rsidRPr="00094ADB">
        <w:rPr>
          <w:rFonts w:ascii="Roboto Condensed" w:hAnsi="Roboto Condensed"/>
          <w:color w:val="000000" w:themeColor="text1"/>
          <w:sz w:val="22"/>
          <w:szCs w:val="22"/>
        </w:rPr>
        <w:lastRenderedPageBreak/>
        <w:t>ausgegeben und dargestellt. Zusammen mit der von PCO zur Verfügung gestellten Python-basierten Kamerabibliothek wurde ein Kamera</w:t>
      </w:r>
      <w:r w:rsidR="001F6CCD">
        <w:rPr>
          <w:rFonts w:ascii="Roboto Condensed" w:hAnsi="Roboto Condensed"/>
          <w:color w:val="000000" w:themeColor="text1"/>
          <w:sz w:val="22"/>
          <w:szCs w:val="22"/>
        </w:rPr>
        <w:t>a</w:t>
      </w:r>
      <w:r w:rsidRPr="00094ADB">
        <w:rPr>
          <w:rFonts w:ascii="Roboto Condensed" w:hAnsi="Roboto Condensed"/>
          <w:color w:val="000000" w:themeColor="text1"/>
          <w:sz w:val="22"/>
          <w:szCs w:val="22"/>
        </w:rPr>
        <w:t>dapter geschrieben</w:t>
      </w:r>
      <w:r w:rsidR="001F6CCD">
        <w:rPr>
          <w:rFonts w:ascii="Roboto Condensed" w:hAnsi="Roboto Condensed"/>
          <w:color w:val="000000" w:themeColor="text1"/>
          <w:sz w:val="22"/>
          <w:szCs w:val="22"/>
        </w:rPr>
        <w:t>,</w:t>
      </w:r>
      <w:r w:rsidRPr="00094ADB">
        <w:rPr>
          <w:rFonts w:ascii="Roboto Condensed" w:hAnsi="Roboto Condensed"/>
          <w:color w:val="000000" w:themeColor="text1"/>
          <w:sz w:val="22"/>
          <w:szCs w:val="22"/>
        </w:rPr>
        <w:t xml:space="preserve"> der für eine schnelle Bildauslesen sorgt. Durch die Einschränkungen seitens der Displayelektronik </w:t>
      </w:r>
      <w:proofErr w:type="gramStart"/>
      <w:r w:rsidRPr="00094ADB">
        <w:rPr>
          <w:rFonts w:ascii="Roboto Condensed" w:hAnsi="Roboto Condensed"/>
          <w:color w:val="000000" w:themeColor="text1"/>
          <w:sz w:val="22"/>
          <w:szCs w:val="22"/>
        </w:rPr>
        <w:t>SIM Muster</w:t>
      </w:r>
      <w:proofErr w:type="gramEnd"/>
      <w:r w:rsidRPr="00094ADB">
        <w:rPr>
          <w:rFonts w:ascii="Roboto Condensed" w:hAnsi="Roboto Condensed"/>
          <w:color w:val="000000" w:themeColor="text1"/>
          <w:sz w:val="22"/>
          <w:szCs w:val="22"/>
        </w:rPr>
        <w:t xml:space="preserve"> im Speicher vorzuhalten, wurde die maximal </w:t>
      </w:r>
      <w:r w:rsidR="001F6CCD">
        <w:rPr>
          <w:rFonts w:ascii="Roboto Condensed" w:hAnsi="Roboto Condensed"/>
          <w:color w:val="000000" w:themeColor="text1"/>
          <w:sz w:val="22"/>
          <w:szCs w:val="22"/>
        </w:rPr>
        <w:t>erreichter</w:t>
      </w:r>
      <w:r w:rsidRPr="00094ADB">
        <w:rPr>
          <w:rFonts w:ascii="Roboto Condensed" w:hAnsi="Roboto Condensed"/>
          <w:color w:val="000000" w:themeColor="text1"/>
          <w:sz w:val="22"/>
          <w:szCs w:val="22"/>
        </w:rPr>
        <w:t xml:space="preserve"> Anzeigefrequenz neben der Belichtungszeit, auch durch die </w:t>
      </w:r>
      <w:r w:rsidR="00BB5737">
        <w:rPr>
          <w:rFonts w:ascii="Roboto Condensed" w:hAnsi="Roboto Condensed"/>
          <w:color w:val="000000" w:themeColor="text1"/>
          <w:sz w:val="22"/>
          <w:szCs w:val="22"/>
        </w:rPr>
        <w:t xml:space="preserve">Anzeigerate </w:t>
      </w:r>
      <w:r w:rsidRPr="00094ADB">
        <w:rPr>
          <w:rFonts w:ascii="Roboto Condensed" w:hAnsi="Roboto Condensed"/>
          <w:color w:val="000000" w:themeColor="text1"/>
          <w:sz w:val="22"/>
          <w:szCs w:val="22"/>
        </w:rPr>
        <w:t>des Projektors</w:t>
      </w:r>
      <w:r w:rsidR="00BB5737">
        <w:rPr>
          <w:rFonts w:ascii="Roboto Condensed" w:hAnsi="Roboto Condensed"/>
          <w:color w:val="000000" w:themeColor="text1"/>
          <w:sz w:val="22"/>
          <w:szCs w:val="22"/>
        </w:rPr>
        <w:t xml:space="preserve"> (ca. 30 Hz)</w:t>
      </w:r>
      <w:r w:rsidRPr="00094ADB">
        <w:rPr>
          <w:rFonts w:ascii="Roboto Condensed" w:hAnsi="Roboto Condensed"/>
          <w:color w:val="000000" w:themeColor="text1"/>
          <w:sz w:val="22"/>
          <w:szCs w:val="22"/>
        </w:rPr>
        <w:t xml:space="preserve">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beheben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Excelitas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421008FE" w14:textId="77777777" w:rsidR="008577F5" w:rsidRPr="00094ADB" w:rsidRDefault="008577F5" w:rsidP="008577F5">
      <w:pPr>
        <w:spacing w:after="60"/>
        <w:jc w:val="both"/>
        <w:rPr>
          <w:rFonts w:ascii="Roboto Condensed" w:hAnsi="Roboto Condensed"/>
          <w:color w:val="000000" w:themeColor="text1"/>
          <w:sz w:val="21"/>
          <w:szCs w:val="21"/>
        </w:rPr>
      </w:pPr>
      <w:bookmarkStart w:id="7" w:name="OLE_LINK1"/>
      <w:bookmarkStart w:id="8" w:name="OLE_LINK2"/>
      <w:r w:rsidRPr="00094ADB">
        <w:rPr>
          <w:rFonts w:ascii="Roboto Condensed" w:hAnsi="Roboto Condensed" w:cs="Arial"/>
          <w:color w:val="000000" w:themeColor="text1"/>
          <w:sz w:val="20"/>
          <w:szCs w:val="20"/>
          <w:shd w:val="clear" w:color="auto" w:fill="FFFFFF"/>
          <w:lang w:val="en-US"/>
        </w:rPr>
        <w:t>[1]</w:t>
      </w:r>
      <w:bookmarkEnd w:id="7"/>
      <w:bookmarkEnd w:id="8"/>
      <w:r>
        <w:rPr>
          <w:rFonts w:ascii="Roboto Condensed" w:hAnsi="Roboto Condensed" w:cs="Arial"/>
          <w:color w:val="000000" w:themeColor="text1"/>
          <w:sz w:val="21"/>
          <w:szCs w:val="21"/>
          <w:shd w:val="clear" w:color="auto" w:fill="FFFFFF"/>
          <w:lang w:val="en-US"/>
        </w:rPr>
        <w:t xml:space="preserve"> </w:t>
      </w:r>
      <w:r w:rsidRPr="00094ADB">
        <w:rPr>
          <w:rFonts w:ascii="Roboto Condensed" w:hAnsi="Roboto Condensed"/>
          <w:color w:val="000000" w:themeColor="text1"/>
          <w:sz w:val="21"/>
          <w:szCs w:val="21"/>
          <w:lang w:val="en-US"/>
        </w:rPr>
        <w:t>Wang, H., Lachmann, R., Marsikova, B., Heintzmann, R. and Diederich, B., UCsim2: two-dimensionally structured illumination microscopy using UC2</w:t>
      </w:r>
      <w:r>
        <w:rPr>
          <w:rFonts w:ascii="Roboto Condensed" w:hAnsi="Roboto Condensed"/>
          <w:color w:val="000000" w:themeColor="text1"/>
          <w:sz w:val="21"/>
          <w:szCs w:val="21"/>
          <w:lang w:val="en-US"/>
        </w:rPr>
        <w:t xml:space="preserve">, </w:t>
      </w:r>
      <w:r w:rsidRPr="00094ADB">
        <w:rPr>
          <w:rFonts w:ascii="Roboto Condensed" w:hAnsi="Roboto Condensed"/>
          <w:color w:val="000000" w:themeColor="text1"/>
          <w:sz w:val="21"/>
          <w:szCs w:val="21"/>
          <w:lang w:val="en-US"/>
        </w:rPr>
        <w:t xml:space="preserve">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w:t>
      </w:r>
      <w:r>
        <w:rPr>
          <w:rFonts w:ascii="Roboto Condensed" w:hAnsi="Roboto Condensed"/>
          <w:color w:val="000000" w:themeColor="text1"/>
          <w:sz w:val="21"/>
          <w:szCs w:val="21"/>
        </w:rPr>
        <w:t xml:space="preserve"> (</w:t>
      </w:r>
      <w:r w:rsidRPr="00094ADB">
        <w:rPr>
          <w:rFonts w:ascii="Roboto Condensed" w:hAnsi="Roboto Condensed"/>
          <w:color w:val="000000" w:themeColor="text1"/>
          <w:sz w:val="21"/>
          <w:szCs w:val="21"/>
        </w:rPr>
        <w:t>2022</w:t>
      </w:r>
      <w:r>
        <w:rPr>
          <w:rFonts w:ascii="Roboto Condensed" w:hAnsi="Roboto Condensed"/>
          <w:color w:val="000000" w:themeColor="text1"/>
          <w:sz w:val="21"/>
          <w:szCs w:val="21"/>
        </w:rPr>
        <w:t>)</w:t>
      </w:r>
      <w:r w:rsidRPr="00094ADB">
        <w:rPr>
          <w:rFonts w:ascii="Roboto Condensed" w:hAnsi="Roboto Condensed"/>
          <w:color w:val="000000" w:themeColor="text1"/>
          <w:sz w:val="21"/>
          <w:szCs w:val="21"/>
        </w:rPr>
        <w:t>,</w:t>
      </w:r>
      <w:r>
        <w:rPr>
          <w:rFonts w:ascii="Roboto Condensed" w:hAnsi="Roboto Condensed"/>
          <w:color w:val="000000" w:themeColor="text1"/>
          <w:sz w:val="21"/>
          <w:szCs w:val="21"/>
        </w:rPr>
        <w:t xml:space="preserve"> </w:t>
      </w:r>
      <w:hyperlink r:id="rId19" w:history="1">
        <w:r w:rsidRPr="00913E0A">
          <w:rPr>
            <w:rStyle w:val="Hyperlink"/>
            <w:rFonts w:ascii="Roboto Condensed" w:hAnsi="Roboto Condensed"/>
            <w:sz w:val="21"/>
            <w:szCs w:val="21"/>
          </w:rPr>
          <w:t>http://doi.org/10.1098/rsta.2020.0148</w:t>
        </w:r>
      </w:hyperlink>
      <w:r>
        <w:rPr>
          <w:rStyle w:val="Hyperlink"/>
          <w:rFonts w:ascii="Roboto Condensed" w:hAnsi="Roboto Condensed"/>
          <w:color w:val="000000" w:themeColor="text1"/>
          <w:sz w:val="21"/>
          <w:szCs w:val="21"/>
        </w:rPr>
        <w:t>.</w:t>
      </w:r>
    </w:p>
    <w:p w14:paraId="7C35D7E1" w14:textId="77777777" w:rsidR="008577F5" w:rsidRDefault="008577F5" w:rsidP="008577F5">
      <w:pPr>
        <w:spacing w:after="60"/>
        <w:rPr>
          <w:rFonts w:ascii="Segoe UI" w:hAnsi="Segoe UI" w:cs="Segoe UI"/>
          <w:color w:val="222222"/>
          <w:shd w:val="clear" w:color="auto" w:fill="FFFFFF"/>
        </w:rPr>
      </w:pPr>
      <w:r w:rsidRPr="00AE302C">
        <w:rPr>
          <w:rFonts w:ascii="Roboto Condensed" w:hAnsi="Roboto Condensed"/>
          <w:color w:val="000000" w:themeColor="text1"/>
          <w:sz w:val="21"/>
          <w:szCs w:val="21"/>
        </w:rPr>
        <w:t>[2]</w:t>
      </w:r>
      <w:r w:rsidRPr="008577F5">
        <w:rPr>
          <w:rFonts w:ascii="Roboto Condensed" w:hAnsi="Roboto Condensed" w:cs="Arial"/>
          <w:color w:val="000000" w:themeColor="text1"/>
          <w:sz w:val="21"/>
          <w:szCs w:val="21"/>
          <w:shd w:val="clear" w:color="auto" w:fill="FFFFFF"/>
        </w:rPr>
        <w:t xml:space="preserve"> </w:t>
      </w:r>
      <w:r w:rsidRPr="00AE302C">
        <w:rPr>
          <w:rFonts w:ascii="Roboto Condensed" w:hAnsi="Roboto Condensed"/>
          <w:color w:val="000000" w:themeColor="text1"/>
          <w:sz w:val="21"/>
          <w:szCs w:val="21"/>
        </w:rPr>
        <w:t xml:space="preserve">Diederich, B., Lachmann, R., Carlstedt, S. et al. </w:t>
      </w:r>
      <w:r w:rsidRPr="00AE302C">
        <w:rPr>
          <w:rFonts w:ascii="Roboto Condensed" w:hAnsi="Roboto Condensed"/>
          <w:color w:val="000000" w:themeColor="text1"/>
          <w:sz w:val="21"/>
          <w:szCs w:val="21"/>
          <w:lang w:val="en-US"/>
        </w:rPr>
        <w:t xml:space="preserve">A versatile and customizable low-cost 3D-printed open standard for microscopic imaging. </w:t>
      </w:r>
      <w:r w:rsidRPr="008577F5">
        <w:rPr>
          <w:rFonts w:ascii="Roboto Condensed" w:hAnsi="Roboto Condensed"/>
          <w:color w:val="000000" w:themeColor="text1"/>
          <w:sz w:val="21"/>
          <w:szCs w:val="21"/>
        </w:rPr>
        <w:t>Nat Commun 11, 5979 (2020)</w:t>
      </w:r>
      <w:r w:rsidRPr="008577F5">
        <w:rPr>
          <w:sz w:val="21"/>
          <w:szCs w:val="21"/>
        </w:rPr>
        <w:t>,</w:t>
      </w:r>
      <w:r>
        <w:rPr>
          <w:rStyle w:val="Hyperlink"/>
          <w:rFonts w:ascii="Roboto Condensed" w:hAnsi="Roboto Condensed"/>
          <w:color w:val="000000" w:themeColor="text1"/>
          <w:sz w:val="22"/>
          <w:szCs w:val="22"/>
        </w:rPr>
        <w:t xml:space="preserve"> </w:t>
      </w:r>
      <w:hyperlink r:id="rId20" w:history="1">
        <w:r w:rsidRPr="008577F5">
          <w:rPr>
            <w:rStyle w:val="Hyperlink"/>
            <w:rFonts w:ascii="Roboto Condensed" w:hAnsi="Roboto Condensed"/>
            <w:sz w:val="21"/>
            <w:szCs w:val="21"/>
          </w:rPr>
          <w:t>https://doi.org/10.1038/s41467-020-19447-9</w:t>
        </w:r>
      </w:hyperlink>
      <w:r w:rsidRPr="008577F5">
        <w:rPr>
          <w:rStyle w:val="Hyperlink"/>
          <w:rFonts w:ascii="Roboto Condensed" w:hAnsi="Roboto Condensed"/>
          <w:sz w:val="21"/>
          <w:szCs w:val="21"/>
        </w:rPr>
        <w:t>.</w:t>
      </w:r>
      <w:r>
        <w:rPr>
          <w:rFonts w:ascii="Segoe UI" w:hAnsi="Segoe UI" w:cs="Segoe UI"/>
          <w:color w:val="222222"/>
          <w:shd w:val="clear" w:color="auto" w:fill="FFFFFF"/>
        </w:rPr>
        <w:t xml:space="preserve"> </w:t>
      </w:r>
    </w:p>
    <w:p w14:paraId="38A7CA40" w14:textId="77777777" w:rsidR="008577F5" w:rsidRPr="008577F5" w:rsidRDefault="008577F5" w:rsidP="008577F5">
      <w:pPr>
        <w:spacing w:after="60"/>
        <w:rPr>
          <w:rFonts w:ascii="Roboto Condensed" w:eastAsiaTheme="minorEastAsia" w:hAnsi="Roboto Condensed"/>
          <w:color w:val="000000" w:themeColor="text1"/>
          <w:sz w:val="22"/>
          <w:szCs w:val="22"/>
          <w:lang w:val="en-GB" w:eastAsia="zh-CN"/>
        </w:rPr>
      </w:pPr>
      <w:r w:rsidRPr="00AE302C">
        <w:rPr>
          <w:rFonts w:ascii="Roboto Condensed" w:hAnsi="Roboto Condensed"/>
          <w:color w:val="000000" w:themeColor="text1"/>
          <w:sz w:val="21"/>
          <w:szCs w:val="21"/>
        </w:rPr>
        <w:t xml:space="preserve">[3] Müller, M., </w:t>
      </w:r>
      <w:proofErr w:type="spellStart"/>
      <w:r w:rsidRPr="00AE302C">
        <w:rPr>
          <w:rFonts w:ascii="Roboto Condensed" w:hAnsi="Roboto Condensed"/>
          <w:color w:val="000000" w:themeColor="text1"/>
          <w:sz w:val="21"/>
          <w:szCs w:val="21"/>
        </w:rPr>
        <w:t>Mönkemöller</w:t>
      </w:r>
      <w:proofErr w:type="spellEnd"/>
      <w:r w:rsidRPr="00AE302C">
        <w:rPr>
          <w:rFonts w:ascii="Roboto Condensed" w:hAnsi="Roboto Condensed"/>
          <w:color w:val="000000" w:themeColor="text1"/>
          <w:sz w:val="21"/>
          <w:szCs w:val="21"/>
        </w:rPr>
        <w:t xml:space="preserve">, V., Hennig, S. et al. </w:t>
      </w:r>
      <w:r w:rsidRPr="008577F5">
        <w:rPr>
          <w:rFonts w:ascii="Roboto Condensed" w:hAnsi="Roboto Condensed"/>
          <w:color w:val="000000" w:themeColor="text1"/>
          <w:sz w:val="21"/>
          <w:szCs w:val="21"/>
          <w:lang w:val="en-GB"/>
        </w:rPr>
        <w:t xml:space="preserve">Open-source image reconstruction of super-resolution structured illumination microscopy data in ImageJ. Nat </w:t>
      </w:r>
      <w:proofErr w:type="spellStart"/>
      <w:r w:rsidRPr="008577F5">
        <w:rPr>
          <w:rFonts w:ascii="Roboto Condensed" w:hAnsi="Roboto Condensed"/>
          <w:color w:val="000000" w:themeColor="text1"/>
          <w:sz w:val="21"/>
          <w:szCs w:val="21"/>
          <w:lang w:val="en-GB"/>
        </w:rPr>
        <w:t>Commun</w:t>
      </w:r>
      <w:proofErr w:type="spellEnd"/>
      <w:r w:rsidRPr="008577F5">
        <w:rPr>
          <w:rFonts w:ascii="Roboto Condensed" w:hAnsi="Roboto Condensed"/>
          <w:color w:val="000000" w:themeColor="text1"/>
          <w:sz w:val="21"/>
          <w:szCs w:val="21"/>
          <w:lang w:val="en-GB"/>
        </w:rPr>
        <w:t xml:space="preserve"> 7, 10980 (2016) </w:t>
      </w:r>
      <w:hyperlink r:id="rId21" w:history="1">
        <w:r w:rsidRPr="008577F5">
          <w:rPr>
            <w:rStyle w:val="Hyperlink"/>
            <w:rFonts w:ascii="Roboto Condensed" w:hAnsi="Roboto Condensed"/>
            <w:sz w:val="21"/>
            <w:szCs w:val="21"/>
            <w:lang w:val="en-GB"/>
          </w:rPr>
          <w:t>https://doi.org/10.1038/ncomms10980</w:t>
        </w:r>
      </w:hyperlink>
      <w:r w:rsidRPr="008577F5">
        <w:rPr>
          <w:rFonts w:ascii="Roboto Condensed" w:hAnsi="Roboto Condensed"/>
          <w:color w:val="000000" w:themeColor="text1"/>
          <w:sz w:val="21"/>
          <w:szCs w:val="21"/>
          <w:lang w:val="en-GB"/>
        </w:rPr>
        <w:t xml:space="preserve">. </w:t>
      </w:r>
    </w:p>
    <w:p w14:paraId="1806C84D" w14:textId="77777777" w:rsidR="008577F5" w:rsidRPr="00AE302C" w:rsidRDefault="008577F5" w:rsidP="008577F5">
      <w:pPr>
        <w:spacing w:after="60"/>
        <w:rPr>
          <w:rFonts w:ascii="Roboto Condensed" w:hAnsi="Roboto Condensed"/>
          <w:color w:val="000000" w:themeColor="text1"/>
          <w:sz w:val="21"/>
          <w:szCs w:val="21"/>
          <w:lang w:val="en-GB"/>
        </w:rPr>
      </w:pPr>
      <w:r w:rsidRPr="00AE302C">
        <w:rPr>
          <w:rFonts w:ascii="Roboto Condensed" w:hAnsi="Roboto Condensed"/>
          <w:color w:val="000000" w:themeColor="text1"/>
          <w:sz w:val="21"/>
          <w:szCs w:val="21"/>
          <w:lang w:val="en-GB"/>
        </w:rPr>
        <w:t xml:space="preserve">[4] </w:t>
      </w:r>
      <w:proofErr w:type="spellStart"/>
      <w:r w:rsidRPr="00AE302C">
        <w:rPr>
          <w:rFonts w:ascii="Roboto Condensed" w:hAnsi="Roboto Condensed"/>
          <w:color w:val="000000" w:themeColor="text1"/>
          <w:sz w:val="21"/>
          <w:szCs w:val="21"/>
          <w:lang w:val="en-GB"/>
        </w:rPr>
        <w:t>Schermelleh</w:t>
      </w:r>
      <w:proofErr w:type="spellEnd"/>
      <w:r w:rsidRPr="00AE302C">
        <w:rPr>
          <w:rFonts w:ascii="Roboto Condensed" w:hAnsi="Roboto Condensed"/>
          <w:color w:val="000000" w:themeColor="text1"/>
          <w:sz w:val="21"/>
          <w:szCs w:val="21"/>
          <w:lang w:val="en-GB"/>
        </w:rPr>
        <w:t>, L., Heintzmann, R.</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and Leonhardt, H., A guide to super-resolution fluorescence microscopy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The Journal of Cell Biology</w:t>
      </w:r>
      <w:r>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190</w:t>
      </w:r>
      <w:r>
        <w:rPr>
          <w:rFonts w:ascii="Roboto Condensed" w:hAnsi="Roboto Condensed"/>
          <w:color w:val="000000" w:themeColor="text1"/>
          <w:sz w:val="21"/>
          <w:szCs w:val="21"/>
          <w:lang w:val="en-GB"/>
        </w:rPr>
        <w:t xml:space="preserve"> </w:t>
      </w:r>
      <w:r w:rsidRPr="00AE302C">
        <w:rPr>
          <w:rFonts w:ascii="Roboto Condensed" w:hAnsi="Roboto Condensed"/>
          <w:color w:val="000000" w:themeColor="text1"/>
          <w:sz w:val="21"/>
          <w:szCs w:val="21"/>
          <w:lang w:val="en-GB"/>
        </w:rPr>
        <w:t>(2010)</w:t>
      </w:r>
      <w:r>
        <w:rPr>
          <w:rFonts w:ascii="Roboto Condensed" w:hAnsi="Roboto Condensed"/>
          <w:color w:val="000000" w:themeColor="text1"/>
          <w:sz w:val="21"/>
          <w:szCs w:val="21"/>
          <w:lang w:val="en-GB"/>
        </w:rPr>
        <w:t xml:space="preserve">, </w:t>
      </w:r>
      <w:hyperlink r:id="rId22" w:tgtFrame="_blank" w:history="1">
        <w:r w:rsidRPr="00AE302C">
          <w:rPr>
            <w:rStyle w:val="Hyperlink"/>
            <w:rFonts w:ascii="Roboto Condensed" w:hAnsi="Roboto Condensed"/>
            <w:sz w:val="21"/>
            <w:szCs w:val="21"/>
            <w:lang w:val="en-GB"/>
          </w:rPr>
          <w:t>https://doi.org/10.1083/jcb.201002018</w:t>
        </w:r>
      </w:hyperlink>
      <w:r w:rsidRPr="00AE302C">
        <w:rPr>
          <w:rStyle w:val="Hyperlink"/>
          <w:rFonts w:ascii="Roboto Condensed" w:hAnsi="Roboto Condensed"/>
          <w:sz w:val="21"/>
          <w:szCs w:val="21"/>
          <w:lang w:val="en-GB"/>
        </w:rPr>
        <w:t>.</w:t>
      </w:r>
    </w:p>
    <w:p w14:paraId="573EFDA6" w14:textId="77777777" w:rsidR="008577F5" w:rsidRPr="00AE302C" w:rsidRDefault="008577F5" w:rsidP="008577F5">
      <w:pPr>
        <w:spacing w:after="60"/>
        <w:rPr>
          <w:rStyle w:val="Hyperlink"/>
          <w:lang w:val="en-GB"/>
        </w:rPr>
      </w:pPr>
      <w:r w:rsidRPr="00AE302C">
        <w:rPr>
          <w:rFonts w:ascii="Roboto Condensed" w:hAnsi="Roboto Condensed"/>
          <w:color w:val="000000" w:themeColor="text1"/>
          <w:sz w:val="21"/>
          <w:szCs w:val="21"/>
          <w:lang w:val="en-GB"/>
        </w:rPr>
        <w:t xml:space="preserve">[5] Sandmeyer, A., </w:t>
      </w:r>
      <w:proofErr w:type="spellStart"/>
      <w:r w:rsidRPr="00AE302C">
        <w:rPr>
          <w:rFonts w:ascii="Roboto Condensed" w:hAnsi="Roboto Condensed"/>
          <w:color w:val="000000" w:themeColor="text1"/>
          <w:sz w:val="21"/>
          <w:szCs w:val="21"/>
          <w:lang w:val="en-GB"/>
        </w:rPr>
        <w:t>Lachetta</w:t>
      </w:r>
      <w:proofErr w:type="spellEnd"/>
      <w:r w:rsidRPr="00AE302C">
        <w:rPr>
          <w:rFonts w:ascii="Roboto Condensed" w:hAnsi="Roboto Condensed"/>
          <w:color w:val="000000" w:themeColor="text1"/>
          <w:sz w:val="21"/>
          <w:szCs w:val="21"/>
          <w:lang w:val="en-GB"/>
        </w:rPr>
        <w:t xml:space="preserve">, M., Sandmeyer, H., </w:t>
      </w:r>
      <w:proofErr w:type="spellStart"/>
      <w:r w:rsidRPr="00AE302C">
        <w:rPr>
          <w:rFonts w:ascii="Roboto Condensed" w:hAnsi="Roboto Condensed"/>
          <w:color w:val="000000" w:themeColor="text1"/>
          <w:sz w:val="21"/>
          <w:szCs w:val="21"/>
          <w:lang w:val="en-GB"/>
        </w:rPr>
        <w:t>Hübner</w:t>
      </w:r>
      <w:proofErr w:type="spellEnd"/>
      <w:r w:rsidRPr="00AE302C">
        <w:rPr>
          <w:rFonts w:ascii="Roboto Condensed" w:hAnsi="Roboto Condensed"/>
          <w:color w:val="000000" w:themeColor="text1"/>
          <w:sz w:val="21"/>
          <w:szCs w:val="21"/>
          <w:lang w:val="en-GB"/>
        </w:rPr>
        <w:t xml:space="preserve">, W., </w:t>
      </w:r>
      <w:proofErr w:type="spellStart"/>
      <w:r w:rsidRPr="00AE302C">
        <w:rPr>
          <w:rFonts w:ascii="Roboto Condensed" w:hAnsi="Roboto Condensed"/>
          <w:color w:val="000000" w:themeColor="text1"/>
          <w:sz w:val="21"/>
          <w:szCs w:val="21"/>
          <w:lang w:val="en-GB"/>
        </w:rPr>
        <w:t>Huser</w:t>
      </w:r>
      <w:proofErr w:type="spellEnd"/>
      <w:r w:rsidRPr="00AE302C">
        <w:rPr>
          <w:rFonts w:ascii="Roboto Condensed" w:hAnsi="Roboto Condensed"/>
          <w:color w:val="000000" w:themeColor="text1"/>
          <w:sz w:val="21"/>
          <w:szCs w:val="21"/>
          <w:lang w:val="en-GB"/>
        </w:rPr>
        <w:t>, T., Müller, M.  Cost-Effective Live Cell Structured Illumination Microscopy with Video-Rate Imaging, ACS Photonics</w:t>
      </w:r>
      <w:r>
        <w:rPr>
          <w:rFonts w:ascii="Roboto Condensed" w:hAnsi="Roboto Condensed"/>
          <w:color w:val="000000" w:themeColor="text1"/>
          <w:sz w:val="21"/>
          <w:szCs w:val="21"/>
          <w:lang w:val="en-GB"/>
        </w:rPr>
        <w:t>, 8 (</w:t>
      </w:r>
      <w:r w:rsidRPr="00AE302C">
        <w:rPr>
          <w:rFonts w:ascii="Roboto Condensed" w:hAnsi="Roboto Condensed"/>
          <w:color w:val="000000" w:themeColor="text1"/>
          <w:sz w:val="21"/>
          <w:szCs w:val="21"/>
          <w:lang w:val="en-GB"/>
        </w:rPr>
        <w:t>20</w:t>
      </w:r>
      <w:r>
        <w:rPr>
          <w:rFonts w:ascii="Roboto Condensed" w:hAnsi="Roboto Condensed"/>
          <w:color w:val="000000" w:themeColor="text1"/>
          <w:sz w:val="21"/>
          <w:szCs w:val="21"/>
          <w:lang w:val="en-GB"/>
        </w:rPr>
        <w:t xml:space="preserve">21), </w:t>
      </w:r>
      <w:hyperlink r:id="rId23" w:tooltip="DOI URL" w:history="1">
        <w:r w:rsidRPr="00AE302C">
          <w:rPr>
            <w:rStyle w:val="Hyperlink"/>
            <w:rFonts w:ascii="Roboto Condensed" w:hAnsi="Roboto Condensed"/>
            <w:sz w:val="21"/>
            <w:szCs w:val="21"/>
            <w:lang w:val="en-GB"/>
          </w:rPr>
          <w:t>https://doi.org/10.1021/acsphotonics.0c01937</w:t>
        </w:r>
      </w:hyperlink>
      <w:r w:rsidRPr="00AE302C">
        <w:rPr>
          <w:rStyle w:val="Hyperlink"/>
          <w:rFonts w:ascii="Roboto Condensed" w:hAnsi="Roboto Condensed"/>
          <w:sz w:val="21"/>
          <w:szCs w:val="21"/>
          <w:lang w:val="en-GB"/>
        </w:rPr>
        <w:t>.</w:t>
      </w:r>
    </w:p>
    <w:p w14:paraId="6B865180" w14:textId="77777777" w:rsidR="00094ADB" w:rsidRPr="008577F5" w:rsidRDefault="00094ADB" w:rsidP="00094ADB">
      <w:pPr>
        <w:jc w:val="both"/>
        <w:rPr>
          <w:rFonts w:ascii="Roboto Condensed" w:hAnsi="Roboto Condensed"/>
          <w:color w:val="000000" w:themeColor="text1"/>
          <w:sz w:val="21"/>
          <w:szCs w:val="21"/>
          <w:lang w:val="en-GB"/>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6C6614">
      <w:headerReference w:type="even" r:id="rId24"/>
      <w:headerReference w:type="default" r:id="rId25"/>
      <w:footerReference w:type="even" r:id="rId26"/>
      <w:footerReference w:type="default" r:id="rId27"/>
      <w:headerReference w:type="first" r:id="rId28"/>
      <w:footerReference w:type="first" r:id="rId29"/>
      <w:pgSz w:w="11900" w:h="16840"/>
      <w:pgMar w:top="1384" w:right="1127" w:bottom="2752" w:left="1134" w:header="709"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45109" w14:textId="77777777" w:rsidR="00B15384" w:rsidRDefault="00B15384" w:rsidP="00C3486B">
      <w:r>
        <w:separator/>
      </w:r>
    </w:p>
  </w:endnote>
  <w:endnote w:type="continuationSeparator" w:id="0">
    <w:p w14:paraId="2B5CF73F" w14:textId="77777777" w:rsidR="00B15384" w:rsidRDefault="00B15384"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panose1 w:val="020B0604020202020204"/>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panose1 w:val="020B0604020202020204"/>
    <w:charset w:val="00"/>
    <w:family w:val="auto"/>
    <w:pitch w:val="variable"/>
    <w:sig w:usb0="E00002FF" w:usb1="5000205B" w:usb2="00000020" w:usb3="00000000" w:csb0="0000019F" w:csb1="00000000"/>
  </w:font>
  <w:font w:name="Myriad Pro">
    <w:altName w:val="Segoe UI"/>
    <w:panose1 w:val="020B0503030403020204"/>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C8B7" w14:textId="77777777" w:rsidR="00EE22BD" w:rsidRDefault="00EE22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uzeile"/>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&#13;&#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uzeile"/>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&#13;&#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A4796" w14:textId="77777777" w:rsidR="00B15384" w:rsidRDefault="00B15384" w:rsidP="00C3486B">
      <w:r>
        <w:separator/>
      </w:r>
    </w:p>
  </w:footnote>
  <w:footnote w:type="continuationSeparator" w:id="0">
    <w:p w14:paraId="519546B0" w14:textId="77777777" w:rsidR="00B15384" w:rsidRDefault="00B15384"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731CB" w14:textId="77777777" w:rsidR="00EE22BD" w:rsidRDefault="00EE22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7DC27" w14:textId="1F7D6F6F" w:rsidR="00DB623B" w:rsidRDefault="00C407C7" w:rsidP="00A05949">
    <w:pPr>
      <w:pStyle w:val="Kopfzeile"/>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Kopfzeile"/>
      <w:tabs>
        <w:tab w:val="clear" w:pos="4536"/>
        <w:tab w:val="clear" w:pos="9072"/>
        <w:tab w:val="left" w:pos="8727"/>
      </w:tabs>
    </w:pPr>
  </w:p>
  <w:p w14:paraId="241E41C0" w14:textId="29A0F901" w:rsidR="00DC29A4" w:rsidRDefault="00A05949" w:rsidP="00A05949">
    <w:pPr>
      <w:pStyle w:val="Kopfzeile"/>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CA8EF" w14:textId="3CF6D5EE" w:rsidR="00DC29A4" w:rsidRDefault="00C407C7">
    <w:pPr>
      <w:pStyle w:val="Kopfzeile"/>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&#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Aufzhlungszeichen"/>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16cid:durableId="782266365">
    <w:abstractNumId w:val="8"/>
  </w:num>
  <w:num w:numId="2" w16cid:durableId="868756952">
    <w:abstractNumId w:val="5"/>
  </w:num>
  <w:num w:numId="3" w16cid:durableId="1049182937">
    <w:abstractNumId w:val="1"/>
  </w:num>
  <w:num w:numId="4" w16cid:durableId="1402214490">
    <w:abstractNumId w:val="9"/>
  </w:num>
  <w:num w:numId="5" w16cid:durableId="1547136189">
    <w:abstractNumId w:val="6"/>
  </w:num>
  <w:num w:numId="6" w16cid:durableId="645668745">
    <w:abstractNumId w:val="7"/>
  </w:num>
  <w:num w:numId="7" w16cid:durableId="1220097450">
    <w:abstractNumId w:val="3"/>
  </w:num>
  <w:num w:numId="8" w16cid:durableId="1547253306">
    <w:abstractNumId w:val="4"/>
  </w:num>
  <w:num w:numId="9" w16cid:durableId="1290211778">
    <w:abstractNumId w:val="10"/>
  </w:num>
  <w:num w:numId="10" w16cid:durableId="1785076922">
    <w:abstractNumId w:val="2"/>
  </w:num>
  <w:num w:numId="11" w16cid:durableId="105847982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Haoran //Leibniz-IPHT">
    <w15:presenceInfo w15:providerId="AD" w15:userId="S-1-5-21-892864435-2424616784-2819005426-351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573E4"/>
    <w:rsid w:val="00094ADB"/>
    <w:rsid w:val="000C4538"/>
    <w:rsid w:val="000D421E"/>
    <w:rsid w:val="00106588"/>
    <w:rsid w:val="0010786A"/>
    <w:rsid w:val="00123087"/>
    <w:rsid w:val="0013527A"/>
    <w:rsid w:val="00145444"/>
    <w:rsid w:val="00154DCB"/>
    <w:rsid w:val="001B47BB"/>
    <w:rsid w:val="001C5097"/>
    <w:rsid w:val="001D0436"/>
    <w:rsid w:val="001F6CCD"/>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E4918"/>
    <w:rsid w:val="00411CD2"/>
    <w:rsid w:val="00414465"/>
    <w:rsid w:val="00420B0A"/>
    <w:rsid w:val="004507E0"/>
    <w:rsid w:val="004729ED"/>
    <w:rsid w:val="00475A17"/>
    <w:rsid w:val="004A5ECF"/>
    <w:rsid w:val="004B18C5"/>
    <w:rsid w:val="004C2B8F"/>
    <w:rsid w:val="004E08D2"/>
    <w:rsid w:val="00531D19"/>
    <w:rsid w:val="0055688F"/>
    <w:rsid w:val="00585FD7"/>
    <w:rsid w:val="005904D4"/>
    <w:rsid w:val="005A499A"/>
    <w:rsid w:val="005D23C1"/>
    <w:rsid w:val="005D7CAD"/>
    <w:rsid w:val="00610CD7"/>
    <w:rsid w:val="006357BF"/>
    <w:rsid w:val="00650E00"/>
    <w:rsid w:val="006C6614"/>
    <w:rsid w:val="006C7E4F"/>
    <w:rsid w:val="006D57DC"/>
    <w:rsid w:val="006F7F87"/>
    <w:rsid w:val="0070006F"/>
    <w:rsid w:val="00723D7D"/>
    <w:rsid w:val="007373B0"/>
    <w:rsid w:val="00740428"/>
    <w:rsid w:val="00761493"/>
    <w:rsid w:val="007D2103"/>
    <w:rsid w:val="008006C5"/>
    <w:rsid w:val="00831323"/>
    <w:rsid w:val="0085238F"/>
    <w:rsid w:val="008577F5"/>
    <w:rsid w:val="00864D22"/>
    <w:rsid w:val="008B5C0B"/>
    <w:rsid w:val="008C286E"/>
    <w:rsid w:val="00954460"/>
    <w:rsid w:val="00956D7F"/>
    <w:rsid w:val="00966FF4"/>
    <w:rsid w:val="009964EC"/>
    <w:rsid w:val="00996648"/>
    <w:rsid w:val="009C4280"/>
    <w:rsid w:val="009C52D5"/>
    <w:rsid w:val="00A02361"/>
    <w:rsid w:val="00A05949"/>
    <w:rsid w:val="00A40667"/>
    <w:rsid w:val="00A4438B"/>
    <w:rsid w:val="00A67539"/>
    <w:rsid w:val="00A84D22"/>
    <w:rsid w:val="00AC3A1A"/>
    <w:rsid w:val="00AC3ACC"/>
    <w:rsid w:val="00AC7089"/>
    <w:rsid w:val="00B15384"/>
    <w:rsid w:val="00B171F7"/>
    <w:rsid w:val="00B356CA"/>
    <w:rsid w:val="00B4174D"/>
    <w:rsid w:val="00B60E95"/>
    <w:rsid w:val="00B7203D"/>
    <w:rsid w:val="00B92D5C"/>
    <w:rsid w:val="00B92D7D"/>
    <w:rsid w:val="00B97380"/>
    <w:rsid w:val="00BA6A6F"/>
    <w:rsid w:val="00BB5737"/>
    <w:rsid w:val="00BE6B98"/>
    <w:rsid w:val="00BF34D7"/>
    <w:rsid w:val="00C20E72"/>
    <w:rsid w:val="00C3486B"/>
    <w:rsid w:val="00C407C7"/>
    <w:rsid w:val="00C54BE9"/>
    <w:rsid w:val="00CC03FB"/>
    <w:rsid w:val="00CE46C0"/>
    <w:rsid w:val="00CE4EDE"/>
    <w:rsid w:val="00D009CF"/>
    <w:rsid w:val="00D61DF5"/>
    <w:rsid w:val="00D64F68"/>
    <w:rsid w:val="00D66560"/>
    <w:rsid w:val="00D968FE"/>
    <w:rsid w:val="00DA00AC"/>
    <w:rsid w:val="00DB623B"/>
    <w:rsid w:val="00DB790A"/>
    <w:rsid w:val="00DC29A4"/>
    <w:rsid w:val="00DC61A7"/>
    <w:rsid w:val="00E1538B"/>
    <w:rsid w:val="00E64E6F"/>
    <w:rsid w:val="00E71019"/>
    <w:rsid w:val="00EB22B5"/>
    <w:rsid w:val="00EE22BD"/>
    <w:rsid w:val="00F12B2C"/>
    <w:rsid w:val="00F46130"/>
    <w:rsid w:val="00F51993"/>
    <w:rsid w:val="00F67BCF"/>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573E4"/>
    <w:pPr>
      <w:spacing w:after="240" w:line="300" w:lineRule="exact"/>
    </w:pPr>
    <w:rPr>
      <w:rFonts w:ascii="CorpoS" w:eastAsia="Times New Roman" w:hAnsi="CorpoS" w:cs="Times New Roman"/>
      <w:spacing w:val="2"/>
    </w:rPr>
  </w:style>
  <w:style w:type="paragraph" w:styleId="berschrift1">
    <w:name w:val="heading 1"/>
    <w:basedOn w:val="Standard"/>
    <w:next w:val="Standard"/>
    <w:link w:val="berschrift1Zchn"/>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berschrift2">
    <w:name w:val="heading 2"/>
    <w:basedOn w:val="Standard"/>
    <w:next w:val="Standard"/>
    <w:link w:val="berschrift2Zchn"/>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86F5C"/>
    <w:pPr>
      <w:spacing w:after="200"/>
    </w:pPr>
    <w:rPr>
      <w:b/>
      <w:bCs/>
      <w:color w:val="4F81BD" w:themeColor="accent1"/>
      <w:sz w:val="18"/>
      <w:szCs w:val="18"/>
    </w:rPr>
  </w:style>
  <w:style w:type="paragraph" w:styleId="Sprechblasentext">
    <w:name w:val="Balloon Text"/>
    <w:basedOn w:val="Standard"/>
    <w:link w:val="SprechblasentextZchn"/>
    <w:uiPriority w:val="99"/>
    <w:semiHidden/>
    <w:unhideWhenUsed/>
    <w:rsid w:val="00C54BE9"/>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54BE9"/>
    <w:rPr>
      <w:rFonts w:ascii="Lucida Grande" w:hAnsi="Lucida Grande" w:cs="Lucida Grande"/>
      <w:sz w:val="18"/>
      <w:szCs w:val="18"/>
    </w:rPr>
  </w:style>
  <w:style w:type="paragraph" w:styleId="Kopfzeile">
    <w:name w:val="header"/>
    <w:basedOn w:val="Standard"/>
    <w:link w:val="KopfzeileZchn"/>
    <w:uiPriority w:val="99"/>
    <w:unhideWhenUsed/>
    <w:rsid w:val="00C3486B"/>
    <w:pPr>
      <w:tabs>
        <w:tab w:val="center" w:pos="4536"/>
        <w:tab w:val="right" w:pos="9072"/>
      </w:tabs>
    </w:pPr>
  </w:style>
  <w:style w:type="character" w:customStyle="1" w:styleId="KopfzeileZchn">
    <w:name w:val="Kopfzeile Zchn"/>
    <w:basedOn w:val="Absatz-Standardschriftart"/>
    <w:link w:val="Kopfzeile"/>
    <w:uiPriority w:val="99"/>
    <w:rsid w:val="00C3486B"/>
  </w:style>
  <w:style w:type="paragraph" w:styleId="Fuzeile">
    <w:name w:val="footer"/>
    <w:basedOn w:val="Standard"/>
    <w:link w:val="FuzeileZchn"/>
    <w:uiPriority w:val="99"/>
    <w:unhideWhenUsed/>
    <w:rsid w:val="00C3486B"/>
    <w:pPr>
      <w:tabs>
        <w:tab w:val="center" w:pos="4536"/>
        <w:tab w:val="right" w:pos="9072"/>
      </w:tabs>
    </w:pPr>
  </w:style>
  <w:style w:type="character" w:customStyle="1" w:styleId="FuzeileZchn">
    <w:name w:val="Fußzeile Zchn"/>
    <w:basedOn w:val="Absatz-Standardschriftart"/>
    <w:link w:val="Fuzeile"/>
    <w:uiPriority w:val="99"/>
    <w:rsid w:val="00C3486B"/>
  </w:style>
  <w:style w:type="paragraph" w:styleId="Aufzhlungszeichen">
    <w:name w:val="List Bullet"/>
    <w:basedOn w:val="Standard"/>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Unterschrift">
    <w:name w:val="Signature"/>
    <w:basedOn w:val="Standard"/>
    <w:link w:val="UnterschriftZchn"/>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UnterschriftZchn">
    <w:name w:val="Unterschrift Zchn"/>
    <w:basedOn w:val="Absatz-Standardschriftart"/>
    <w:link w:val="Unterschrift"/>
    <w:uiPriority w:val="1"/>
    <w:rsid w:val="0013527A"/>
    <w:rPr>
      <w:color w:val="000000" w:themeColor="text1"/>
      <w:sz w:val="20"/>
      <w:szCs w:val="20"/>
    </w:rPr>
  </w:style>
  <w:style w:type="table" w:styleId="Tabellenraster">
    <w:name w:val="Table Grid"/>
    <w:basedOn w:val="NormaleTabelle"/>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Absatz-Standardschriftar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KeinLeerraum">
    <w:name w:val="No Spacing"/>
    <w:link w:val="KeinLeerraumZchn"/>
    <w:uiPriority w:val="1"/>
    <w:qFormat/>
    <w:rsid w:val="00C407C7"/>
    <w:rPr>
      <w:sz w:val="22"/>
      <w:szCs w:val="22"/>
    </w:rPr>
  </w:style>
  <w:style w:type="character" w:customStyle="1" w:styleId="KeinLeerraumZchn">
    <w:name w:val="Kein Leerraum Zchn"/>
    <w:basedOn w:val="Absatz-Standardschriftart"/>
    <w:link w:val="KeinLeerraum"/>
    <w:uiPriority w:val="1"/>
    <w:rsid w:val="00C407C7"/>
    <w:rPr>
      <w:sz w:val="22"/>
      <w:szCs w:val="22"/>
    </w:rPr>
  </w:style>
  <w:style w:type="character" w:customStyle="1" w:styleId="berschrift1Zchn">
    <w:name w:val="Überschrift 1 Zchn"/>
    <w:basedOn w:val="Absatz-Standardschriftart"/>
    <w:link w:val="berschrift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berschrift2Zchn">
    <w:name w:val="Überschrift 2 Zchn"/>
    <w:basedOn w:val="Absatz-Standardschriftart"/>
    <w:link w:val="berschrift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el">
    <w:name w:val="Title"/>
    <w:basedOn w:val="Standard"/>
    <w:next w:val="Standard"/>
    <w:link w:val="TitelZchn"/>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94AD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094ADB"/>
    <w:rPr>
      <w:color w:val="5A5A5A" w:themeColor="text1" w:themeTint="A5"/>
      <w:spacing w:val="15"/>
      <w:sz w:val="22"/>
      <w:szCs w:val="22"/>
    </w:rPr>
  </w:style>
  <w:style w:type="character" w:styleId="Kommentarzeichen">
    <w:name w:val="annotation reference"/>
    <w:basedOn w:val="Absatz-Standardschriftart"/>
    <w:uiPriority w:val="99"/>
    <w:semiHidden/>
    <w:unhideWhenUsed/>
    <w:rsid w:val="0070006F"/>
    <w:rPr>
      <w:sz w:val="16"/>
      <w:szCs w:val="16"/>
    </w:rPr>
  </w:style>
  <w:style w:type="paragraph" w:styleId="Kommentartext">
    <w:name w:val="annotation text"/>
    <w:basedOn w:val="Standard"/>
    <w:link w:val="KommentartextZchn"/>
    <w:uiPriority w:val="99"/>
    <w:semiHidden/>
    <w:unhideWhenUsed/>
    <w:rsid w:val="0070006F"/>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70006F"/>
    <w:rPr>
      <w:rFonts w:ascii="CorpoS" w:eastAsia="Times New Roman" w:hAnsi="CorpoS" w:cs="Times New Roman"/>
      <w:spacing w:val="2"/>
      <w:sz w:val="20"/>
      <w:szCs w:val="20"/>
    </w:rPr>
  </w:style>
  <w:style w:type="paragraph" w:styleId="Kommentarthema">
    <w:name w:val="annotation subject"/>
    <w:basedOn w:val="Kommentartext"/>
    <w:next w:val="Kommentartext"/>
    <w:link w:val="KommentarthemaZchn"/>
    <w:uiPriority w:val="99"/>
    <w:semiHidden/>
    <w:unhideWhenUsed/>
    <w:rsid w:val="0070006F"/>
    <w:rPr>
      <w:b/>
      <w:bCs/>
    </w:rPr>
  </w:style>
  <w:style w:type="character" w:customStyle="1" w:styleId="KommentarthemaZchn">
    <w:name w:val="Kommentarthema Zchn"/>
    <w:basedOn w:val="KommentartextZchn"/>
    <w:link w:val="Kommentarthema"/>
    <w:uiPriority w:val="99"/>
    <w:semiHidden/>
    <w:rsid w:val="0070006F"/>
    <w:rPr>
      <w:rFonts w:ascii="CorpoS" w:eastAsia="Times New Roman" w:hAnsi="CorpoS" w:cs="Times New Roman"/>
      <w:b/>
      <w:bCs/>
      <w:spacing w:val="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i.org/10.1038/ncomms1098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038/s41467-020-19447-9"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21/acsphotonics.0c01937" TargetMode="External"/><Relationship Id="rId28" Type="http://schemas.openxmlformats.org/officeDocument/2006/relationships/header" Target="header3.xml"/><Relationship Id="rId10" Type="http://schemas.openxmlformats.org/officeDocument/2006/relationships/hyperlink" Target="https://github.com/openUC2/UC2_openSIM" TargetMode="External"/><Relationship Id="rId19" Type="http://schemas.openxmlformats.org/officeDocument/2006/relationships/hyperlink" Target="http://doi.org/10.1098/rsta.2020.0148" TargetMode="Externa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openUC2/UC2-GIT" TargetMode="External"/><Relationship Id="rId14" Type="http://schemas.openxmlformats.org/officeDocument/2006/relationships/hyperlink" Target="https://github.com/openUC2/UC2-REST" TargetMode="External"/><Relationship Id="rId22" Type="http://schemas.openxmlformats.org/officeDocument/2006/relationships/hyperlink" Target="https://doi.org/10.1083/jcb.201002018" TargetMode="External"/><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A54695-3B03-47A4-878E-783A16CB2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3060</Words>
  <Characters>19282</Characters>
  <Application>Microsoft Office Word</Application>
  <DocSecurity>0</DocSecurity>
  <Lines>160</Lines>
  <Paragraphs>44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Institut für Photonische Technologien</Company>
  <LinksUpToDate>false</LinksUpToDate>
  <CharactersWithSpaces>22298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Benedict Diederich</cp:lastModifiedBy>
  <cp:revision>6</cp:revision>
  <cp:lastPrinted>2020-04-24T14:44:00Z</cp:lastPrinted>
  <dcterms:created xsi:type="dcterms:W3CDTF">2022-05-28T13:38:00Z</dcterms:created>
  <dcterms:modified xsi:type="dcterms:W3CDTF">2022-05-30T06:51:00Z</dcterms:modified>
</cp:coreProperties>
</file>